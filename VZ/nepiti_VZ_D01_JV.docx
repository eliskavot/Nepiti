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993910" w:rsidRDefault="00A9575F">
      <w:pPr>
        <w:pStyle w:val="Nadpis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Výzkumná zpráva </w:t>
      </w:r>
    </w:p>
    <w:p w14:paraId="00000002" w14:textId="77777777" w:rsidR="00993910" w:rsidRDefault="00A9575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mbria" w:eastAsia="Cambria" w:hAnsi="Cambria" w:cs="Cambria"/>
          <w:sz w:val="18"/>
          <w:szCs w:val="18"/>
        </w:rPr>
      </w:pPr>
      <w:r>
        <w:rPr>
          <w:rFonts w:ascii="Play" w:eastAsia="Play" w:hAnsi="Play" w:cs="Play"/>
          <w:b/>
          <w:sz w:val="36"/>
          <w:szCs w:val="36"/>
        </w:rPr>
        <w:t>Omezování konzumace alkoholu v české společnosti</w:t>
      </w:r>
    </w:p>
    <w:p w14:paraId="00000003" w14:textId="77777777" w:rsidR="00993910" w:rsidRDefault="00A9575F">
      <w:pPr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center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Klára Krejcarová, Anna Matějková, Martin Šíma, Eliška Votavová</w:t>
      </w:r>
    </w:p>
    <w:p w14:paraId="00000004" w14:textId="77777777" w:rsidR="00993910" w:rsidRDefault="00A9575F">
      <w:pPr>
        <w:spacing w:after="160" w:line="278" w:lineRule="auto"/>
        <w:jc w:val="center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KSOC FF UK</w:t>
      </w:r>
    </w:p>
    <w:p w14:paraId="00000005" w14:textId="77777777" w:rsidR="00993910" w:rsidRDefault="00A9575F">
      <w:pPr>
        <w:spacing w:after="160" w:line="278" w:lineRule="auto"/>
        <w:jc w:val="center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2025</w:t>
      </w:r>
    </w:p>
    <w:p w14:paraId="00000006" w14:textId="77777777" w:rsidR="00993910" w:rsidRDefault="00993910">
      <w:pPr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left"/>
        <w:rPr>
          <w:rFonts w:ascii="Cambria" w:eastAsia="Cambria" w:hAnsi="Cambria" w:cs="Cambria"/>
          <w:sz w:val="18"/>
          <w:szCs w:val="18"/>
        </w:rPr>
      </w:pPr>
    </w:p>
    <w:bookmarkStart w:id="0" w:name="_heading=h.z4f4ll97qefh" w:colFirst="0" w:colLast="0"/>
    <w:bookmarkEnd w:id="0"/>
    <w:p w14:paraId="00000007" w14:textId="77777777" w:rsidR="00993910" w:rsidRDefault="00A9575F">
      <w:pPr>
        <w:pStyle w:val="Nadpis1"/>
      </w:pPr>
      <w:sdt>
        <w:sdtPr>
          <w:tag w:val="goog_rdk_0"/>
          <w:id w:val="-206122470"/>
        </w:sdtPr>
        <w:sdtEndPr/>
        <w:sdtContent/>
      </w:sdt>
      <w:r>
        <w:t>Úvod</w:t>
      </w:r>
    </w:p>
    <w:p w14:paraId="00000008" w14:textId="77777777" w:rsidR="00993910" w:rsidRDefault="00993910">
      <w:pPr>
        <w:pBdr>
          <w:top w:val="nil"/>
          <w:left w:val="nil"/>
          <w:bottom w:val="nil"/>
          <w:right w:val="nil"/>
          <w:between w:val="nil"/>
        </w:pBdr>
      </w:pPr>
    </w:p>
    <w:p w14:paraId="00000009" w14:textId="77777777" w:rsidR="00993910" w:rsidRDefault="00A9575F">
      <w:pPr>
        <w:pBdr>
          <w:top w:val="nil"/>
          <w:left w:val="nil"/>
          <w:bottom w:val="nil"/>
          <w:right w:val="nil"/>
          <w:between w:val="nil"/>
        </w:pBdr>
        <w:ind w:firstLine="720"/>
      </w:pPr>
      <w:sdt>
        <w:sdtPr>
          <w:tag w:val="goog_rdk_1"/>
          <w:id w:val="875385382"/>
        </w:sdtPr>
        <w:sdtEndPr/>
        <w:sdtContent>
          <w:commentRangeStart w:id="1"/>
        </w:sdtContent>
      </w:sdt>
      <w:r>
        <w:rPr>
          <w:highlight w:val="yellow"/>
        </w:rPr>
        <w:t>Alkohol</w:t>
      </w:r>
      <w:commentRangeEnd w:id="1"/>
      <w:r>
        <w:commentReference w:id="1"/>
      </w:r>
      <w:r>
        <w:rPr>
          <w:highlight w:val="yellow"/>
        </w:rPr>
        <w:t xml:space="preserve"> v dnešní společnosti stále představuje významný prvek společenského života a hraje důležitou úlohu při navazování vztahů.</w:t>
      </w:r>
      <w:r>
        <w:t xml:space="preserve"> Jeho nadměrná konzumace však může vést k řadě negativních důsledků, jako jsou např. vážné zdravotní problémy, vyšší kriminalita, dopr</w:t>
      </w:r>
      <w:r>
        <w:t>avní (i jiné) nehody či rozvoj závislosti (</w:t>
      </w:r>
      <w:proofErr w:type="spellStart"/>
      <w:r>
        <w:t>Ritchie</w:t>
      </w:r>
      <w:proofErr w:type="spellEnd"/>
      <w:r>
        <w:t xml:space="preserve"> &amp; </w:t>
      </w:r>
      <w:proofErr w:type="spellStart"/>
      <w:r>
        <w:t>Roser</w:t>
      </w:r>
      <w:proofErr w:type="spellEnd"/>
      <w:r>
        <w:t>, 2022). Česká republika patří podle údajů Světové zdravotnické organizace (WHO) mezi země s nejvyšší spotřebou alkoholu na obyvatele</w:t>
      </w:r>
      <w:r>
        <w:rPr>
          <w:color w:val="FF0000"/>
        </w:rPr>
        <w:t xml:space="preserve"> </w:t>
      </w:r>
      <w:r>
        <w:t xml:space="preserve">a podle výzkumu společnosti </w:t>
      </w:r>
      <w:proofErr w:type="spellStart"/>
      <w:r>
        <w:t>Nielsen</w:t>
      </w:r>
      <w:proofErr w:type="spellEnd"/>
      <w:r>
        <w:t xml:space="preserve"> dokonce milion </w:t>
      </w:r>
      <w:commentRangeStart w:id="2"/>
      <w:r>
        <w:t xml:space="preserve">Čechů v roce </w:t>
      </w:r>
      <w:r>
        <w:t>2024 pilo rizikově</w:t>
      </w:r>
      <w:commentRangeEnd w:id="2"/>
      <w:r w:rsidR="00A0228E">
        <w:rPr>
          <w:rStyle w:val="Odkaznakoment"/>
        </w:rPr>
        <w:commentReference w:id="2"/>
      </w:r>
      <w:r>
        <w:t>. Alkohol je totiž v Česku dlouhodobě vnímán jako běžná součást společenských aktivit, ať už jde o rodinné oslavy či setkání s přáteli a pravidelnou konzumaci alkoholu hodnotí jako přijatelnou téměř třetina Čechů a Češek (Národní monitoro</w:t>
      </w:r>
      <w:r>
        <w:t>vací středisko pro drogy a závislosti, 2025). Tento hluboce zakořeněný kulturní prvek může být pro některé jedince výzvou, pokud se rozhodnou konzumaci alkoholu snížit či úplně omezit.</w:t>
      </w:r>
    </w:p>
    <w:p w14:paraId="0000000A" w14:textId="5A512EBB" w:rsidR="00993910" w:rsidRDefault="00A9575F">
      <w:pPr>
        <w:pBdr>
          <w:top w:val="nil"/>
          <w:left w:val="nil"/>
          <w:bottom w:val="nil"/>
          <w:right w:val="nil"/>
          <w:between w:val="nil"/>
        </w:pBdr>
        <w:ind w:firstLine="720"/>
      </w:pPr>
      <w:r>
        <w:t>Jednou z cest k efektivnímu snížení konzumace alkoholu a podpoře zdravě</w:t>
      </w:r>
      <w:r>
        <w:t>jších návyků</w:t>
      </w:r>
      <w:del w:id="3" w:author="Jiří Vinopal" w:date="2025-09-23T14:38:00Z">
        <w:r w:rsidDel="00A0228E">
          <w:delText xml:space="preserve"> </w:delText>
        </w:r>
      </w:del>
      <w:r>
        <w:t xml:space="preserve"> ve společnosti je krátkodobá abstinence (</w:t>
      </w:r>
      <w:proofErr w:type="spellStart"/>
      <w:r>
        <w:t>Mehta</w:t>
      </w:r>
      <w:proofErr w:type="spellEnd"/>
      <w:r>
        <w:t xml:space="preserve"> et al., 2018). Ačkoliv </w:t>
      </w:r>
      <w:ins w:id="4" w:author="Jiří Vinopal" w:date="2025-09-23T14:39:00Z">
        <w:r w:rsidR="00A0228E">
          <w:t>j</w:t>
        </w:r>
      </w:ins>
      <w:del w:id="5" w:author="Jiří Vinopal" w:date="2025-09-23T14:39:00Z">
        <w:r w:rsidDel="00A0228E">
          <w:delText>s</w:delText>
        </w:r>
      </w:del>
      <w:r>
        <w:t xml:space="preserve">e problematika prevence rizikového </w:t>
      </w:r>
      <w:ins w:id="6" w:author="Jiří Vinopal" w:date="2025-09-23T14:38:00Z">
        <w:r w:rsidR="00A0228E">
          <w:t xml:space="preserve">pití </w:t>
        </w:r>
      </w:ins>
      <w:r>
        <w:t xml:space="preserve">a celkové snižování konzumace alkoholu ve společnosti stále více předmětem odborného zájmu, v Česku můžeme zmínit pouze výzkumy agentur </w:t>
      </w:r>
      <w:proofErr w:type="spellStart"/>
      <w:r>
        <w:t>ResSOLUTION</w:t>
      </w:r>
      <w:proofErr w:type="spellEnd"/>
      <w:r>
        <w:t xml:space="preserve"> Group a </w:t>
      </w:r>
      <w:proofErr w:type="spellStart"/>
      <w:r>
        <w:t>Nielsen</w:t>
      </w:r>
      <w:proofErr w:type="spellEnd"/>
      <w:r>
        <w:t xml:space="preserve"> </w:t>
      </w:r>
      <w:proofErr w:type="spellStart"/>
      <w:r>
        <w:t>Admosphere</w:t>
      </w:r>
      <w:proofErr w:type="spellEnd"/>
      <w:r>
        <w:t xml:space="preserve">, které v rámci kampaně </w:t>
      </w:r>
      <w:proofErr w:type="spellStart"/>
      <w:r>
        <w:rPr>
          <w:i/>
        </w:rPr>
        <w:t>Suchej</w:t>
      </w:r>
      <w:proofErr w:type="spellEnd"/>
      <w:r>
        <w:rPr>
          <w:i/>
        </w:rPr>
        <w:t xml:space="preserve"> únor</w:t>
      </w:r>
      <w:r>
        <w:t xml:space="preserve"> mapují konzumaci v naší společnosti. Náš výzkum se proto soustředil na prozkoumání rozsahu a povahy krátkodobé abstinence, identifikování skupin obyvatel, které se krátkodobé abstine</w:t>
      </w:r>
      <w:r>
        <w:t xml:space="preserve">nce nejčastěji účastní, </w:t>
      </w:r>
      <w:r>
        <w:rPr>
          <w:highlight w:val="yellow"/>
        </w:rPr>
        <w:t xml:space="preserve">a analýzu toho, zda </w:t>
      </w:r>
      <w:ins w:id="7" w:author="Jiří Vinopal" w:date="2025-09-23T14:39:00Z">
        <w:r w:rsidR="00A0228E">
          <w:rPr>
            <w:highlight w:val="yellow"/>
          </w:rPr>
          <w:t xml:space="preserve">se </w:t>
        </w:r>
      </w:ins>
      <w:del w:id="8" w:author="Jiří Vinopal" w:date="2025-09-23T14:39:00Z">
        <w:r w:rsidDel="00A0228E">
          <w:rPr>
            <w:highlight w:val="yellow"/>
          </w:rPr>
          <w:delText xml:space="preserve">má </w:delText>
        </w:r>
      </w:del>
      <w:r>
        <w:rPr>
          <w:highlight w:val="yellow"/>
        </w:rPr>
        <w:t xml:space="preserve">krátkodobá abstinence </w:t>
      </w:r>
      <w:ins w:id="9" w:author="Jiří Vinopal" w:date="2025-09-23T14:39:00Z">
        <w:r w:rsidR="00A0228E">
          <w:rPr>
            <w:highlight w:val="yellow"/>
          </w:rPr>
          <w:t xml:space="preserve">pojí s </w:t>
        </w:r>
      </w:ins>
      <w:del w:id="10" w:author="Jiří Vinopal" w:date="2025-09-23T14:39:00Z">
        <w:r w:rsidDel="00A0228E">
          <w:rPr>
            <w:highlight w:val="yellow"/>
          </w:rPr>
          <w:delText xml:space="preserve">vliv na </w:delText>
        </w:r>
      </w:del>
      <w:r>
        <w:rPr>
          <w:highlight w:val="yellow"/>
        </w:rPr>
        <w:t>dlouhodob</w:t>
      </w:r>
      <w:ins w:id="11" w:author="Jiří Vinopal" w:date="2025-09-23T14:39:00Z">
        <w:r w:rsidR="00A0228E">
          <w:rPr>
            <w:highlight w:val="yellow"/>
          </w:rPr>
          <w:t>ým</w:t>
        </w:r>
      </w:ins>
      <w:del w:id="12" w:author="Jiří Vinopal" w:date="2025-09-23T14:39:00Z">
        <w:r w:rsidDel="00A0228E">
          <w:rPr>
            <w:highlight w:val="yellow"/>
          </w:rPr>
          <w:delText>é</w:delText>
        </w:r>
      </w:del>
      <w:r>
        <w:rPr>
          <w:highlight w:val="yellow"/>
        </w:rPr>
        <w:t xml:space="preserve"> snižování</w:t>
      </w:r>
      <w:ins w:id="13" w:author="Jiří Vinopal" w:date="2025-09-23T14:39:00Z">
        <w:r w:rsidR="00A0228E">
          <w:rPr>
            <w:highlight w:val="yellow"/>
          </w:rPr>
          <w:t>m</w:t>
        </w:r>
      </w:ins>
      <w:r>
        <w:rPr>
          <w:highlight w:val="yellow"/>
        </w:rPr>
        <w:t xml:space="preserve"> konzumace alkoholu.</w:t>
      </w:r>
      <w:r>
        <w:t xml:space="preserve"> Dále se výzkum zaměřuje na individuální motivace ke krátkodobé abstinenci a jiné způsoby, jakými Češi omezují svou konzumaci alkoholu, a z</w:t>
      </w:r>
      <w:r>
        <w:t xml:space="preserve">koumá, </w:t>
      </w:r>
      <w:r>
        <w:rPr>
          <w:highlight w:val="yellow"/>
        </w:rPr>
        <w:t xml:space="preserve">zda částečné omezení alkoholu může sloužit jako alternativa k úplné </w:t>
      </w:r>
      <w:sdt>
        <w:sdtPr>
          <w:tag w:val="goog_rdk_2"/>
          <w:id w:val="-1072447765"/>
        </w:sdtPr>
        <w:sdtEndPr/>
        <w:sdtContent>
          <w:commentRangeStart w:id="14"/>
        </w:sdtContent>
      </w:sdt>
      <w:r>
        <w:rPr>
          <w:highlight w:val="yellow"/>
        </w:rPr>
        <w:t>nebo</w:t>
      </w:r>
      <w:commentRangeEnd w:id="14"/>
      <w:r>
        <w:commentReference w:id="14"/>
      </w:r>
      <w:r>
        <w:rPr>
          <w:highlight w:val="yellow"/>
        </w:rPr>
        <w:t xml:space="preserve"> krátkodobé abstinenci.</w:t>
      </w:r>
      <w:r>
        <w:t xml:space="preserve"> </w:t>
      </w:r>
      <w:r>
        <w:rPr>
          <w:highlight w:val="white"/>
        </w:rPr>
        <w:t>Cílem bylo prozkoumat motivace, přínosy a výzvy spojené s těmito změnami v konzumaci alkoholu v české společnosti a přispět k širší diskusi o možnýc</w:t>
      </w:r>
      <w:r>
        <w:rPr>
          <w:highlight w:val="white"/>
        </w:rPr>
        <w:t>h intervencích a podpůrných opatřeních pro jednotlivce, kteří usilují o zdravější přístup ke konzumaci alkoholu.</w:t>
      </w:r>
    </w:p>
    <w:p w14:paraId="0000000B" w14:textId="77777777" w:rsidR="00993910" w:rsidRDefault="00A9575F">
      <w:pPr>
        <w:pBdr>
          <w:top w:val="nil"/>
          <w:left w:val="nil"/>
          <w:bottom w:val="nil"/>
          <w:right w:val="nil"/>
          <w:between w:val="nil"/>
        </w:pBdr>
        <w:rPr>
          <w:color w:val="FF0000"/>
        </w:rPr>
      </w:pPr>
      <w:commentRangeStart w:id="15"/>
      <w:r>
        <w:rPr>
          <w:color w:val="FF0000"/>
        </w:rPr>
        <w:t>zkontrolovat výzkumné cíle</w:t>
      </w:r>
      <w:commentRangeEnd w:id="15"/>
      <w:r w:rsidR="00A0228E">
        <w:rPr>
          <w:rStyle w:val="Odkaznakoment"/>
        </w:rPr>
        <w:commentReference w:id="15"/>
      </w:r>
    </w:p>
    <w:p w14:paraId="0000000C" w14:textId="77777777" w:rsidR="00993910" w:rsidRDefault="00A9575F">
      <w:pPr>
        <w:pStyle w:val="Nadpis2"/>
      </w:pPr>
      <w:r>
        <w:t>Informace o výzkumu</w:t>
      </w:r>
    </w:p>
    <w:p w14:paraId="0000000D" w14:textId="77777777" w:rsidR="00993910" w:rsidRDefault="00A9575F">
      <w:r>
        <w:rPr>
          <w:i/>
        </w:rPr>
        <w:t>SVV-ADAKIN 2025: Výzkum konzumace</w:t>
      </w:r>
      <w:r>
        <w:t xml:space="preserve"> </w:t>
      </w:r>
      <w:r>
        <w:rPr>
          <w:i/>
        </w:rPr>
        <w:t>alkoholu v české společnosti 2025</w:t>
      </w:r>
      <w:r>
        <w:t xml:space="preserve"> </w:t>
      </w:r>
    </w:p>
    <w:p w14:paraId="0000000E" w14:textId="0C46CAE9" w:rsidR="00993910" w:rsidRDefault="00A9575F">
      <w:pPr>
        <w:ind w:firstLine="720"/>
      </w:pPr>
      <w:r>
        <w:t xml:space="preserve">Výzkum </w:t>
      </w:r>
      <w:ins w:id="16" w:author="Jiří Vinopal" w:date="2025-09-23T14:44:00Z">
        <w:r w:rsidR="00B00901">
          <w:t>uskutečnili</w:t>
        </w:r>
      </w:ins>
      <w:ins w:id="17" w:author="Jiří Vinopal" w:date="2025-09-23T14:43:00Z">
        <w:r w:rsidR="00A0228E">
          <w:t xml:space="preserve"> studenti</w:t>
        </w:r>
      </w:ins>
      <w:ins w:id="18" w:author="Jiří Vinopal" w:date="2025-09-23T14:44:00Z">
        <w:r w:rsidR="00B00901">
          <w:t xml:space="preserve">, studentky </w:t>
        </w:r>
      </w:ins>
      <w:ins w:id="19" w:author="Jiří Vinopal" w:date="2025-09-23T14:43:00Z">
        <w:r w:rsidR="00A0228E">
          <w:t xml:space="preserve">a vyučující </w:t>
        </w:r>
      </w:ins>
      <w:del w:id="20" w:author="Jiří Vinopal" w:date="2025-09-23T14:43:00Z">
        <w:r w:rsidDel="00A0228E">
          <w:delText xml:space="preserve">vznikl pod záštitou </w:delText>
        </w:r>
      </w:del>
      <w:r>
        <w:t xml:space="preserve">Katedry sociologie Filozofické fakulty Univerzity Karlovy </w:t>
      </w:r>
      <w:del w:id="21" w:author="Jiří Vinopal" w:date="2025-09-23T14:43:00Z">
        <w:r w:rsidDel="00B00901">
          <w:delText xml:space="preserve">a proběhl </w:delText>
        </w:r>
      </w:del>
      <w:r>
        <w:t>mezi březnem a dubnem 2025</w:t>
      </w:r>
      <w:ins w:id="22" w:author="Jiří Vinopal" w:date="2025-09-23T14:42:00Z">
        <w:r w:rsidR="00A0228E">
          <w:t xml:space="preserve">. Realizaci dotazování </w:t>
        </w:r>
      </w:ins>
      <w:del w:id="23" w:author="Jiří Vinopal" w:date="2025-09-23T14:42:00Z">
        <w:r w:rsidDel="00A0228E">
          <w:delText xml:space="preserve"> </w:delText>
        </w:r>
        <w:r w:rsidDel="00A0228E">
          <w:delText xml:space="preserve">prostřednictvím dotazování </w:delText>
        </w:r>
      </w:del>
      <w:r>
        <w:t>metodou CAWI (on-line panel)</w:t>
      </w:r>
      <w:ins w:id="24" w:author="Jiří Vinopal" w:date="2025-09-23T14:42:00Z">
        <w:r w:rsidR="00A0228E">
          <w:t xml:space="preserve"> provedla </w:t>
        </w:r>
      </w:ins>
      <w:del w:id="25" w:author="Jiří Vinopal" w:date="2025-09-23T14:42:00Z">
        <w:r w:rsidDel="00A0228E">
          <w:delText xml:space="preserve"> </w:delText>
        </w:r>
        <w:r w:rsidDel="00A0228E">
          <w:rPr>
            <w:highlight w:val="yellow"/>
          </w:rPr>
          <w:delText xml:space="preserve">ve spolupráci s </w:delText>
        </w:r>
      </w:del>
      <w:ins w:id="26" w:author="Jiří Vinopal" w:date="2025-09-23T14:42:00Z">
        <w:r w:rsidR="00A0228E">
          <w:rPr>
            <w:highlight w:val="yellow"/>
          </w:rPr>
          <w:t xml:space="preserve">společnost </w:t>
        </w:r>
      </w:ins>
      <w:r>
        <w:rPr>
          <w:highlight w:val="yellow"/>
        </w:rPr>
        <w:t xml:space="preserve">NMS Market </w:t>
      </w:r>
      <w:proofErr w:type="spellStart"/>
      <w:r>
        <w:rPr>
          <w:highlight w:val="yellow"/>
        </w:rPr>
        <w:t>Research</w:t>
      </w:r>
      <w:proofErr w:type="spellEnd"/>
      <w:ins w:id="27" w:author="Jiří Vinopal" w:date="2025-09-23T14:46:00Z">
        <w:r w:rsidR="00A07813">
          <w:rPr>
            <w:highlight w:val="yellow"/>
          </w:rPr>
          <w:t xml:space="preserve"> ve dnech </w:t>
        </w:r>
        <w:proofErr w:type="gramStart"/>
        <w:r w:rsidR="00A07813">
          <w:rPr>
            <w:highlight w:val="yellow"/>
          </w:rPr>
          <w:t>XX</w:t>
        </w:r>
      </w:ins>
      <w:ins w:id="28" w:author="Jiří Vinopal" w:date="2025-09-23T14:47:00Z">
        <w:r w:rsidR="00A07813">
          <w:rPr>
            <w:highlight w:val="yellow"/>
          </w:rPr>
          <w:t>.</w:t>
        </w:r>
      </w:ins>
      <w:ins w:id="29" w:author="Jiří Vinopal" w:date="2025-09-23T14:46:00Z">
        <w:r w:rsidR="00A07813">
          <w:rPr>
            <w:highlight w:val="yellow"/>
          </w:rPr>
          <w:t>-XX</w:t>
        </w:r>
      </w:ins>
      <w:proofErr w:type="gramEnd"/>
      <w:ins w:id="30" w:author="Jiří Vinopal" w:date="2025-09-23T14:47:00Z">
        <w:r w:rsidR="00A07813">
          <w:rPr>
            <w:highlight w:val="yellow"/>
          </w:rPr>
          <w:t>. XX.</w:t>
        </w:r>
      </w:ins>
      <w:ins w:id="31" w:author="Jiří Vinopal" w:date="2025-09-23T14:46:00Z">
        <w:r w:rsidR="00A07813">
          <w:rPr>
            <w:highlight w:val="yellow"/>
          </w:rPr>
          <w:t xml:space="preserve"> </w:t>
        </w:r>
      </w:ins>
      <w:ins w:id="32" w:author="Jiří Vinopal" w:date="2025-09-23T14:47:00Z">
        <w:r w:rsidR="00A07813">
          <w:rPr>
            <w:highlight w:val="yellow"/>
          </w:rPr>
          <w:t>XXX.</w:t>
        </w:r>
      </w:ins>
      <w:del w:id="33" w:author="Jiří Vinopal" w:date="2025-09-23T14:42:00Z">
        <w:r w:rsidDel="00A0228E">
          <w:rPr>
            <w:highlight w:val="yellow"/>
          </w:rPr>
          <w:delText>, která realizovala sběr dat</w:delText>
        </w:r>
      </w:del>
      <w:r>
        <w:t xml:space="preserve">. Výzkumu se zúčastnilo 1022 respondentů </w:t>
      </w:r>
      <w:r>
        <w:t xml:space="preserve">starších 18 let, kteří </w:t>
      </w:r>
      <w:r>
        <w:t xml:space="preserve">v posledních 18 měsících </w:t>
      </w:r>
      <w:ins w:id="34" w:author="Jiří Vinopal" w:date="2025-09-23T14:45:00Z">
        <w:r w:rsidR="00B00901">
          <w:t xml:space="preserve">někdy </w:t>
        </w:r>
      </w:ins>
      <w:r>
        <w:t>konzumovali alkohol.</w:t>
      </w:r>
    </w:p>
    <w:p w14:paraId="0000000F" w14:textId="3E97F1B7" w:rsidR="00993910" w:rsidRDefault="00B00901">
      <w:pPr>
        <w:ind w:firstLine="720"/>
      </w:pPr>
      <w:ins w:id="35" w:author="Jiří Vinopal" w:date="2025-09-23T14:45:00Z">
        <w:r>
          <w:lastRenderedPageBreak/>
          <w:t xml:space="preserve">Výzkumné cíle se zaměřovaly </w:t>
        </w:r>
      </w:ins>
      <w:del w:id="36" w:author="Jiří Vinopal" w:date="2025-09-23T14:45:00Z">
        <w:r w:rsidR="00A9575F" w:rsidDel="00B00901">
          <w:delText xml:space="preserve">Cílem výzkumu bylo prozkoumat konzumaci alkoholu v českém prostředí se zaměřením </w:delText>
        </w:r>
      </w:del>
      <w:del w:id="37" w:author="Jiří Vinopal" w:date="2025-09-23T14:46:00Z">
        <w:r w:rsidR="00A9575F" w:rsidDel="00B00901">
          <w:delText xml:space="preserve">na prevenci rizikové konzumace alkoholu. </w:delText>
        </w:r>
      </w:del>
      <w:customXmlDelRangeStart w:id="38" w:author="Jiří Vinopal" w:date="2025-09-23T14:46:00Z"/>
      <w:sdt>
        <w:sdtPr>
          <w:tag w:val="goog_rdk_3"/>
          <w:id w:val="1424092384"/>
        </w:sdtPr>
        <w:sdtEndPr/>
        <w:sdtContent>
          <w:customXmlDelRangeEnd w:id="38"/>
          <w:customXmlDelRangeStart w:id="39" w:author="Jiří Vinopal" w:date="2025-09-23T14:46:00Z"/>
        </w:sdtContent>
      </w:sdt>
      <w:customXmlDelRangeEnd w:id="39"/>
      <w:customXmlDelRangeStart w:id="40" w:author="Jiří Vinopal" w:date="2025-09-23T14:46:00Z"/>
      <w:sdt>
        <w:sdtPr>
          <w:tag w:val="goog_rdk_4"/>
          <w:id w:val="292477013"/>
        </w:sdtPr>
        <w:sdtEndPr/>
        <w:sdtContent>
          <w:customXmlDelRangeEnd w:id="40"/>
          <w:customXmlDelRangeStart w:id="41" w:author="Jiří Vinopal" w:date="2025-09-23T14:46:00Z"/>
        </w:sdtContent>
      </w:sdt>
      <w:customXmlDelRangeEnd w:id="41"/>
      <w:del w:id="42" w:author="Jiří Vinopal" w:date="2025-09-23T14:46:00Z">
        <w:r w:rsidR="00A9575F" w:rsidDel="00B00901">
          <w:delText xml:space="preserve">Výzkum se zaměřil </w:delText>
        </w:r>
      </w:del>
      <w:r w:rsidR="00A9575F">
        <w:t xml:space="preserve">na tři </w:t>
      </w:r>
      <w:del w:id="43" w:author="Jiří Vinopal" w:date="2025-09-23T14:46:00Z">
        <w:r w:rsidR="00A9575F" w:rsidDel="00B00901">
          <w:delText xml:space="preserve">obsahově rozdílná </w:delText>
        </w:r>
      </w:del>
      <w:r w:rsidR="00A9575F">
        <w:t>témata: 1. typické</w:t>
      </w:r>
      <w:r w:rsidR="00A9575F">
        <w:t xml:space="preserve"> situace a motivace ke konzumaci alkoholu, 2. znalost mýtů ohledně alkoholu a jeho konzumace a </w:t>
      </w:r>
      <w:del w:id="44" w:author="Jiří Vinopal" w:date="2025-09-23T14:46:00Z">
        <w:r w:rsidR="00A9575F" w:rsidDel="00B00901">
          <w:delText xml:space="preserve"> </w:delText>
        </w:r>
      </w:del>
      <w:r w:rsidR="00A9575F">
        <w:t>3. omezování konzumace alkoholu a krátkodobou abstinenci. Tato výzkumná zpráva prezentuje výsledky analýz ohledně krátkodobé abstinence a omezování konzumace al</w:t>
      </w:r>
      <w:r w:rsidR="00A9575F">
        <w:t xml:space="preserve">koholu. Výsledky zbylých dvou témat lze nalézt v samostatných výzkumných zprávách. </w:t>
      </w:r>
    </w:p>
    <w:p w14:paraId="00000010" w14:textId="77777777" w:rsidR="00993910" w:rsidRDefault="00993910">
      <w:pPr>
        <w:ind w:firstLine="720"/>
      </w:pPr>
    </w:p>
    <w:p w14:paraId="00000011" w14:textId="77777777" w:rsidR="00993910" w:rsidRDefault="00A9575F">
      <w:pPr>
        <w:pStyle w:val="Nadpis3"/>
        <w:rPr>
          <w:rFonts w:ascii="Play" w:eastAsia="Play" w:hAnsi="Play" w:cs="Play"/>
        </w:rPr>
      </w:pPr>
      <w:r>
        <w:rPr>
          <w:rFonts w:ascii="Play" w:eastAsia="Play" w:hAnsi="Play" w:cs="Play"/>
        </w:rPr>
        <w:t>Popis výběrového souboru</w:t>
      </w:r>
    </w:p>
    <w:p w14:paraId="00000012" w14:textId="29CDCF84" w:rsidR="00993910" w:rsidRDefault="00A9575F">
      <w:pPr>
        <w:ind w:firstLine="720"/>
      </w:pPr>
      <w:r>
        <w:t xml:space="preserve">Respondenti byli rekrutováni prostřednictvím </w:t>
      </w:r>
      <w:commentRangeStart w:id="45"/>
      <w:r>
        <w:rPr>
          <w:highlight w:val="yellow"/>
        </w:rPr>
        <w:t xml:space="preserve">kvótního výběru v rámci </w:t>
      </w:r>
      <w:ins w:id="46" w:author="Jiří Vinopal" w:date="2025-09-23T14:47:00Z">
        <w:r w:rsidR="00A26D98">
          <w:rPr>
            <w:highlight w:val="yellow"/>
          </w:rPr>
          <w:t xml:space="preserve">on-line </w:t>
        </w:r>
        <w:r w:rsidR="00A26D98">
          <w:rPr>
            <w:highlight w:val="yellow"/>
          </w:rPr>
          <w:t xml:space="preserve">Českého národního </w:t>
        </w:r>
      </w:ins>
      <w:del w:id="47" w:author="Jiří Vinopal" w:date="2025-09-23T14:47:00Z">
        <w:r w:rsidDel="00A26D98">
          <w:rPr>
            <w:highlight w:val="yellow"/>
          </w:rPr>
          <w:delText xml:space="preserve">on-line </w:delText>
        </w:r>
      </w:del>
      <w:r>
        <w:rPr>
          <w:highlight w:val="yellow"/>
        </w:rPr>
        <w:t>panelu</w:t>
      </w:r>
      <w:commentRangeEnd w:id="45"/>
      <w:r w:rsidR="00C82AD9">
        <w:rPr>
          <w:rStyle w:val="Odkaznakoment"/>
        </w:rPr>
        <w:commentReference w:id="45"/>
      </w:r>
      <w:ins w:id="48" w:author="Jiří Vinopal" w:date="2025-09-23T14:48:00Z">
        <w:r w:rsidR="00A26D98">
          <w:rPr>
            <w:highlight w:val="yellow"/>
          </w:rPr>
          <w:t xml:space="preserve"> tak</w:t>
        </w:r>
      </w:ins>
      <w:r>
        <w:rPr>
          <w:highlight w:val="yellow"/>
        </w:rPr>
        <w:t>,</w:t>
      </w:r>
      <w:r>
        <w:t xml:space="preserve"> aby byl</w:t>
      </w:r>
      <w:ins w:id="49" w:author="Jiří Vinopal" w:date="2025-09-23T14:48:00Z">
        <w:r w:rsidR="00A26D98">
          <w:t>a</w:t>
        </w:r>
      </w:ins>
      <w:del w:id="50" w:author="Jiří Vinopal" w:date="2025-09-23T14:48:00Z">
        <w:r w:rsidDel="00A26D98">
          <w:delText>o</w:delText>
        </w:r>
      </w:del>
      <w:r>
        <w:t xml:space="preserve"> </w:t>
      </w:r>
      <w:del w:id="51" w:author="Jiří Vinopal" w:date="2025-09-23T14:47:00Z">
        <w:r w:rsidDel="00A26D98">
          <w:delText xml:space="preserve">zachováno </w:delText>
        </w:r>
      </w:del>
      <w:ins w:id="52" w:author="Jiří Vinopal" w:date="2025-09-23T14:48:00Z">
        <w:r w:rsidR="00A26D98">
          <w:t xml:space="preserve">zajištěna reprezentativita z hlediska </w:t>
        </w:r>
      </w:ins>
      <w:del w:id="53" w:author="Jiří Vinopal" w:date="2025-09-23T14:48:00Z">
        <w:r w:rsidDel="00A26D98">
          <w:delText xml:space="preserve">rozložení dle </w:delText>
        </w:r>
      </w:del>
      <w:r>
        <w:t xml:space="preserve">pohlaví, věku, vzdělání, </w:t>
      </w:r>
      <w:r>
        <w:t>regionu a velikosti bydliště české dospělé populace. Výzkumu se zúčastnilo 497 žen (48,6 %) a 525 mužů (51,4 %) ve věku od 18 do 69 let. Průměrný věk žen byl 48,7 let a u mužů činil 49,2 let. Čtvrtina respondentů má vysokoškolské nebo vyšší odborné vzdělán</w:t>
      </w:r>
      <w:r>
        <w:t xml:space="preserve">í (25 %), více než třetina respondentů je středoškolsky vzdělaná s maturitou (36 %), středoškolské vzdělání bez maturity má 30 % respondentů a pouze základní vzdělání 8 % respondentů. </w:t>
      </w:r>
    </w:p>
    <w:p w14:paraId="00000013" w14:textId="77777777" w:rsidR="00993910" w:rsidRPr="00C82AD9" w:rsidRDefault="00A9575F" w:rsidP="00C82AD9">
      <w:pPr>
        <w:pStyle w:val="Nadpis5"/>
      </w:pPr>
      <w:bookmarkStart w:id="54" w:name="_heading=h.6zq5cngkv5pj" w:colFirst="0" w:colLast="0"/>
      <w:bookmarkEnd w:id="54"/>
      <w:r w:rsidRPr="00C82AD9">
        <w:t xml:space="preserve">Tabulka </w:t>
      </w:r>
      <w:r w:rsidRPr="00C82AD9">
        <w:rPr>
          <w:highlight w:val="yellow"/>
        </w:rPr>
        <w:t>XX</w:t>
      </w:r>
      <w:r w:rsidRPr="00C82AD9">
        <w:t>. Základní charakteristiky výzkumného vzorku.</w:t>
      </w:r>
    </w:p>
    <w:p w14:paraId="00000014" w14:textId="77777777" w:rsidR="00993910" w:rsidRPr="00C82AD9" w:rsidRDefault="00A9575F" w:rsidP="00C82AD9">
      <w:pPr>
        <w:pStyle w:val="Nadpis5"/>
      </w:pPr>
      <w:bookmarkStart w:id="55" w:name="_heading=h.yvh9n4njf7h3" w:colFirst="0" w:colLast="0"/>
      <w:bookmarkEnd w:id="55"/>
      <w:r w:rsidRPr="00C82AD9">
        <w:t>N = 1022</w:t>
      </w:r>
    </w:p>
    <w:tbl>
      <w:tblPr>
        <w:tblStyle w:val="a"/>
        <w:tblW w:w="6094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1800"/>
        <w:gridCol w:w="1247"/>
        <w:gridCol w:w="1247"/>
      </w:tblGrid>
      <w:tr w:rsidR="00993910" w14:paraId="68C54F4F" w14:textId="77777777">
        <w:tc>
          <w:tcPr>
            <w:tcW w:w="180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15" w14:textId="77777777" w:rsidR="00993910" w:rsidRDefault="00993910">
            <w:pPr>
              <w:spacing w:before="60" w:after="60"/>
            </w:pPr>
          </w:p>
        </w:tc>
        <w:tc>
          <w:tcPr>
            <w:tcW w:w="180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16" w14:textId="77777777" w:rsidR="00993910" w:rsidRDefault="00993910">
            <w:pPr>
              <w:spacing w:before="60" w:after="60"/>
            </w:pP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17" w14:textId="77777777" w:rsidR="00993910" w:rsidRDefault="00A9575F">
            <w:pPr>
              <w:spacing w:before="60" w:after="60"/>
            </w:pPr>
            <w:r>
              <w:t>N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000018" w14:textId="77777777" w:rsidR="00993910" w:rsidRDefault="00A9575F">
            <w:pPr>
              <w:spacing w:before="60" w:after="60"/>
            </w:pPr>
            <w:r>
              <w:t>%</w:t>
            </w:r>
          </w:p>
        </w:tc>
      </w:tr>
      <w:tr w:rsidR="00993910" w14:paraId="748069C1" w14:textId="77777777">
        <w:tc>
          <w:tcPr>
            <w:tcW w:w="1800" w:type="dxa"/>
            <w:tcBorders>
              <w:top w:val="single" w:sz="4" w:space="0" w:color="000000"/>
            </w:tcBorders>
            <w:vAlign w:val="center"/>
          </w:tcPr>
          <w:p w14:paraId="00000019" w14:textId="77777777" w:rsidR="00993910" w:rsidRDefault="00A9575F">
            <w:pPr>
              <w:spacing w:before="60" w:after="60"/>
            </w:pPr>
            <w:r>
              <w:t>Pohlaví</w:t>
            </w:r>
          </w:p>
        </w:tc>
        <w:tc>
          <w:tcPr>
            <w:tcW w:w="1800" w:type="dxa"/>
            <w:tcBorders>
              <w:top w:val="single" w:sz="4" w:space="0" w:color="000000"/>
            </w:tcBorders>
            <w:vAlign w:val="center"/>
          </w:tcPr>
          <w:p w14:paraId="0000001A" w14:textId="77777777" w:rsidR="00993910" w:rsidRDefault="00A9575F">
            <w:pPr>
              <w:spacing w:before="60" w:after="60"/>
            </w:pPr>
            <w:r>
              <w:t>Žena</w:t>
            </w:r>
          </w:p>
        </w:tc>
        <w:tc>
          <w:tcPr>
            <w:tcW w:w="1247" w:type="dxa"/>
            <w:tcBorders>
              <w:top w:val="single" w:sz="4" w:space="0" w:color="000000"/>
            </w:tcBorders>
            <w:vAlign w:val="center"/>
          </w:tcPr>
          <w:p w14:paraId="0000001B" w14:textId="77777777" w:rsidR="00993910" w:rsidRDefault="00A9575F">
            <w:pPr>
              <w:spacing w:before="60" w:after="60"/>
            </w:pPr>
            <w:r>
              <w:t>497</w:t>
            </w:r>
          </w:p>
        </w:tc>
        <w:tc>
          <w:tcPr>
            <w:tcW w:w="1247" w:type="dxa"/>
            <w:tcBorders>
              <w:top w:val="single" w:sz="4" w:space="0" w:color="000000"/>
            </w:tcBorders>
            <w:vAlign w:val="center"/>
          </w:tcPr>
          <w:p w14:paraId="0000001C" w14:textId="77777777" w:rsidR="00993910" w:rsidRDefault="00A9575F">
            <w:pPr>
              <w:spacing w:before="60" w:after="60"/>
            </w:pPr>
            <w:r>
              <w:t>48,6</w:t>
            </w:r>
          </w:p>
        </w:tc>
      </w:tr>
      <w:tr w:rsidR="00993910" w14:paraId="7D660C11" w14:textId="77777777">
        <w:trPr>
          <w:trHeight w:val="402"/>
        </w:trPr>
        <w:tc>
          <w:tcPr>
            <w:tcW w:w="1800" w:type="dxa"/>
            <w:vAlign w:val="center"/>
          </w:tcPr>
          <w:p w14:paraId="0000001D" w14:textId="77777777" w:rsidR="00993910" w:rsidRDefault="00993910">
            <w:pPr>
              <w:spacing w:before="60" w:after="60"/>
            </w:pPr>
          </w:p>
        </w:tc>
        <w:tc>
          <w:tcPr>
            <w:tcW w:w="1800" w:type="dxa"/>
            <w:vAlign w:val="center"/>
          </w:tcPr>
          <w:p w14:paraId="0000001E" w14:textId="77777777" w:rsidR="00993910" w:rsidRDefault="00A9575F">
            <w:pPr>
              <w:spacing w:before="60" w:after="60"/>
            </w:pPr>
            <w:r>
              <w:t>Muž</w:t>
            </w:r>
          </w:p>
        </w:tc>
        <w:tc>
          <w:tcPr>
            <w:tcW w:w="1247" w:type="dxa"/>
            <w:vAlign w:val="center"/>
          </w:tcPr>
          <w:p w14:paraId="0000001F" w14:textId="77777777" w:rsidR="00993910" w:rsidRDefault="00A9575F">
            <w:pPr>
              <w:spacing w:before="60" w:after="60"/>
            </w:pPr>
            <w:r>
              <w:t>525</w:t>
            </w:r>
          </w:p>
        </w:tc>
        <w:tc>
          <w:tcPr>
            <w:tcW w:w="1247" w:type="dxa"/>
            <w:vAlign w:val="center"/>
          </w:tcPr>
          <w:p w14:paraId="00000020" w14:textId="77777777" w:rsidR="00993910" w:rsidRDefault="00A9575F">
            <w:pPr>
              <w:spacing w:before="60" w:after="60"/>
            </w:pPr>
            <w:r>
              <w:t>51,4</w:t>
            </w:r>
          </w:p>
        </w:tc>
      </w:tr>
      <w:tr w:rsidR="00993910" w14:paraId="7EF1DE11" w14:textId="77777777">
        <w:trPr>
          <w:trHeight w:val="402"/>
        </w:trPr>
        <w:tc>
          <w:tcPr>
            <w:tcW w:w="1800" w:type="dxa"/>
            <w:tcBorders>
              <w:top w:val="single" w:sz="6" w:space="0" w:color="000000"/>
            </w:tcBorders>
            <w:vAlign w:val="center"/>
          </w:tcPr>
          <w:p w14:paraId="00000021" w14:textId="77777777" w:rsidR="00993910" w:rsidRDefault="00A9575F">
            <w:pPr>
              <w:spacing w:before="60" w:after="60"/>
            </w:pPr>
            <w:sdt>
              <w:sdtPr>
                <w:tag w:val="goog_rdk_5"/>
                <w:id w:val="-2006800774"/>
              </w:sdtPr>
              <w:sdtEndPr/>
              <w:sdtContent>
                <w:commentRangeStart w:id="56"/>
                <w:commentRangeStart w:id="57"/>
              </w:sdtContent>
            </w:sdt>
            <w:r>
              <w:t>Vzdělání</w:t>
            </w:r>
            <w:commentRangeEnd w:id="56"/>
            <w:r>
              <w:commentReference w:id="56"/>
            </w:r>
            <w:commentRangeEnd w:id="57"/>
            <w:r w:rsidR="00A26D98">
              <w:rPr>
                <w:rStyle w:val="Odkaznakoment"/>
              </w:rPr>
              <w:commentReference w:id="57"/>
            </w:r>
          </w:p>
        </w:tc>
        <w:tc>
          <w:tcPr>
            <w:tcW w:w="1800" w:type="dxa"/>
            <w:tcBorders>
              <w:top w:val="single" w:sz="6" w:space="0" w:color="000000"/>
            </w:tcBorders>
            <w:vAlign w:val="center"/>
          </w:tcPr>
          <w:p w14:paraId="00000022" w14:textId="77777777" w:rsidR="00993910" w:rsidRDefault="00A9575F">
            <w:pPr>
              <w:spacing w:before="60" w:after="60"/>
            </w:pPr>
            <w:r>
              <w:t>Vysokoškolské, vyšší odborné</w:t>
            </w:r>
          </w:p>
        </w:tc>
        <w:tc>
          <w:tcPr>
            <w:tcW w:w="1247" w:type="dxa"/>
            <w:tcBorders>
              <w:top w:val="single" w:sz="6" w:space="0" w:color="000000"/>
            </w:tcBorders>
            <w:vAlign w:val="center"/>
          </w:tcPr>
          <w:p w14:paraId="00000023" w14:textId="77777777" w:rsidR="00993910" w:rsidRDefault="00A9575F">
            <w:pPr>
              <w:spacing w:before="60" w:after="60"/>
            </w:pPr>
            <w:r>
              <w:t>258</w:t>
            </w:r>
          </w:p>
        </w:tc>
        <w:tc>
          <w:tcPr>
            <w:tcW w:w="1247" w:type="dxa"/>
            <w:tcBorders>
              <w:top w:val="single" w:sz="6" w:space="0" w:color="000000"/>
            </w:tcBorders>
            <w:vAlign w:val="center"/>
          </w:tcPr>
          <w:p w14:paraId="00000024" w14:textId="77777777" w:rsidR="00993910" w:rsidRDefault="00A9575F">
            <w:pPr>
              <w:spacing w:before="60" w:after="60"/>
            </w:pPr>
            <w:r>
              <w:t>25,3</w:t>
            </w:r>
          </w:p>
        </w:tc>
      </w:tr>
      <w:tr w:rsidR="00993910" w14:paraId="1FE135C1" w14:textId="77777777">
        <w:trPr>
          <w:trHeight w:val="402"/>
        </w:trPr>
        <w:tc>
          <w:tcPr>
            <w:tcW w:w="1800" w:type="dxa"/>
            <w:vAlign w:val="center"/>
          </w:tcPr>
          <w:p w14:paraId="00000025" w14:textId="77777777" w:rsidR="00993910" w:rsidRDefault="00993910">
            <w:pPr>
              <w:spacing w:before="60" w:after="60"/>
            </w:pPr>
          </w:p>
        </w:tc>
        <w:tc>
          <w:tcPr>
            <w:tcW w:w="1800" w:type="dxa"/>
            <w:vAlign w:val="center"/>
          </w:tcPr>
          <w:p w14:paraId="00000026" w14:textId="77777777" w:rsidR="00993910" w:rsidRDefault="00A9575F">
            <w:pPr>
              <w:spacing w:before="60" w:after="60"/>
              <w:jc w:val="left"/>
            </w:pPr>
            <w:r>
              <w:t>Střední s maturitou</w:t>
            </w:r>
          </w:p>
        </w:tc>
        <w:tc>
          <w:tcPr>
            <w:tcW w:w="1247" w:type="dxa"/>
            <w:vAlign w:val="center"/>
          </w:tcPr>
          <w:p w14:paraId="00000027" w14:textId="77777777" w:rsidR="00993910" w:rsidRDefault="00A9575F">
            <w:pPr>
              <w:spacing w:before="60" w:after="60"/>
            </w:pPr>
            <w:r>
              <w:t>372</w:t>
            </w:r>
          </w:p>
        </w:tc>
        <w:tc>
          <w:tcPr>
            <w:tcW w:w="1247" w:type="dxa"/>
            <w:vAlign w:val="center"/>
          </w:tcPr>
          <w:p w14:paraId="00000028" w14:textId="77777777" w:rsidR="00993910" w:rsidRDefault="00A9575F">
            <w:pPr>
              <w:spacing w:before="60" w:after="60"/>
            </w:pPr>
            <w:r>
              <w:t>36,4</w:t>
            </w:r>
          </w:p>
        </w:tc>
      </w:tr>
      <w:tr w:rsidR="00993910" w14:paraId="1DD7DF18" w14:textId="77777777">
        <w:trPr>
          <w:trHeight w:val="402"/>
        </w:trPr>
        <w:tc>
          <w:tcPr>
            <w:tcW w:w="1800" w:type="dxa"/>
            <w:vAlign w:val="center"/>
          </w:tcPr>
          <w:p w14:paraId="00000029" w14:textId="77777777" w:rsidR="00993910" w:rsidRDefault="00993910">
            <w:pPr>
              <w:spacing w:before="60" w:after="60"/>
            </w:pPr>
          </w:p>
        </w:tc>
        <w:tc>
          <w:tcPr>
            <w:tcW w:w="1800" w:type="dxa"/>
            <w:vAlign w:val="center"/>
          </w:tcPr>
          <w:p w14:paraId="0000002A" w14:textId="77777777" w:rsidR="00993910" w:rsidRDefault="00A9575F">
            <w:pPr>
              <w:spacing w:before="60" w:after="60"/>
              <w:jc w:val="left"/>
            </w:pPr>
            <w:r>
              <w:t>Střední bez maturity</w:t>
            </w:r>
          </w:p>
        </w:tc>
        <w:tc>
          <w:tcPr>
            <w:tcW w:w="1247" w:type="dxa"/>
            <w:vAlign w:val="center"/>
          </w:tcPr>
          <w:p w14:paraId="0000002B" w14:textId="77777777" w:rsidR="00993910" w:rsidRDefault="00A9575F">
            <w:pPr>
              <w:spacing w:before="60" w:after="60"/>
            </w:pPr>
            <w:r>
              <w:t>307</w:t>
            </w:r>
          </w:p>
        </w:tc>
        <w:tc>
          <w:tcPr>
            <w:tcW w:w="1247" w:type="dxa"/>
            <w:vAlign w:val="center"/>
          </w:tcPr>
          <w:p w14:paraId="0000002C" w14:textId="77777777" w:rsidR="00993910" w:rsidRDefault="00A9575F">
            <w:pPr>
              <w:spacing w:before="60" w:after="60"/>
            </w:pPr>
            <w:r>
              <w:t>30,0</w:t>
            </w:r>
          </w:p>
        </w:tc>
      </w:tr>
      <w:tr w:rsidR="00993910" w14:paraId="7D96551C" w14:textId="77777777">
        <w:trPr>
          <w:trHeight w:val="402"/>
        </w:trPr>
        <w:tc>
          <w:tcPr>
            <w:tcW w:w="1800" w:type="dxa"/>
            <w:vAlign w:val="center"/>
          </w:tcPr>
          <w:p w14:paraId="0000002D" w14:textId="77777777" w:rsidR="00993910" w:rsidRDefault="00993910">
            <w:pPr>
              <w:spacing w:before="60" w:after="60"/>
            </w:pPr>
          </w:p>
        </w:tc>
        <w:tc>
          <w:tcPr>
            <w:tcW w:w="1800" w:type="dxa"/>
            <w:vAlign w:val="center"/>
          </w:tcPr>
          <w:p w14:paraId="0000002E" w14:textId="77777777" w:rsidR="00993910" w:rsidRDefault="00A9575F">
            <w:pPr>
              <w:spacing w:before="60" w:after="60"/>
            </w:pPr>
            <w:r>
              <w:t>Základní</w:t>
            </w:r>
          </w:p>
        </w:tc>
        <w:tc>
          <w:tcPr>
            <w:tcW w:w="1247" w:type="dxa"/>
            <w:vAlign w:val="center"/>
          </w:tcPr>
          <w:p w14:paraId="0000002F" w14:textId="77777777" w:rsidR="00993910" w:rsidRDefault="00A9575F">
            <w:pPr>
              <w:spacing w:before="60" w:after="60"/>
            </w:pPr>
            <w:r>
              <w:t>85</w:t>
            </w:r>
          </w:p>
        </w:tc>
        <w:tc>
          <w:tcPr>
            <w:tcW w:w="1247" w:type="dxa"/>
            <w:vAlign w:val="center"/>
          </w:tcPr>
          <w:p w14:paraId="00000030" w14:textId="77777777" w:rsidR="00993910" w:rsidRDefault="00A9575F">
            <w:pPr>
              <w:spacing w:before="60" w:after="60"/>
            </w:pPr>
            <w:r>
              <w:t>8,3</w:t>
            </w:r>
          </w:p>
        </w:tc>
      </w:tr>
      <w:tr w:rsidR="00993910" w14:paraId="0B4C189F" w14:textId="77777777">
        <w:trPr>
          <w:trHeight w:val="402"/>
        </w:trPr>
        <w:tc>
          <w:tcPr>
            <w:tcW w:w="1800" w:type="dxa"/>
            <w:tcBorders>
              <w:top w:val="single" w:sz="6" w:space="0" w:color="000000"/>
            </w:tcBorders>
            <w:vAlign w:val="center"/>
          </w:tcPr>
          <w:p w14:paraId="00000031" w14:textId="77777777" w:rsidR="00993910" w:rsidRDefault="00A9575F">
            <w:pPr>
              <w:spacing w:before="60" w:after="60"/>
            </w:pPr>
            <w:r>
              <w:t>Věk</w:t>
            </w:r>
          </w:p>
        </w:tc>
        <w:tc>
          <w:tcPr>
            <w:tcW w:w="1800" w:type="dxa"/>
            <w:tcBorders>
              <w:top w:val="single" w:sz="6" w:space="0" w:color="000000"/>
            </w:tcBorders>
            <w:vAlign w:val="center"/>
          </w:tcPr>
          <w:p w14:paraId="00000032" w14:textId="77777777" w:rsidR="00993910" w:rsidRDefault="00A9575F">
            <w:pPr>
              <w:spacing w:before="60" w:after="60"/>
            </w:pPr>
            <w:r>
              <w:t>65+</w:t>
            </w:r>
          </w:p>
        </w:tc>
        <w:tc>
          <w:tcPr>
            <w:tcW w:w="1247" w:type="dxa"/>
            <w:tcBorders>
              <w:top w:val="single" w:sz="6" w:space="0" w:color="000000"/>
            </w:tcBorders>
            <w:vAlign w:val="center"/>
          </w:tcPr>
          <w:p w14:paraId="00000033" w14:textId="77777777" w:rsidR="00993910" w:rsidRDefault="00A9575F">
            <w:pPr>
              <w:spacing w:before="60" w:after="60"/>
            </w:pPr>
            <w:r>
              <w:t>242</w:t>
            </w:r>
          </w:p>
        </w:tc>
        <w:tc>
          <w:tcPr>
            <w:tcW w:w="1247" w:type="dxa"/>
            <w:tcBorders>
              <w:top w:val="single" w:sz="6" w:space="0" w:color="000000"/>
            </w:tcBorders>
            <w:vAlign w:val="center"/>
          </w:tcPr>
          <w:p w14:paraId="00000034" w14:textId="77777777" w:rsidR="00993910" w:rsidRDefault="00A9575F">
            <w:pPr>
              <w:spacing w:before="60" w:after="60"/>
            </w:pPr>
            <w:r>
              <w:t>23,7</w:t>
            </w:r>
          </w:p>
        </w:tc>
      </w:tr>
      <w:tr w:rsidR="00993910" w14:paraId="01595293" w14:textId="77777777">
        <w:trPr>
          <w:trHeight w:val="402"/>
        </w:trPr>
        <w:tc>
          <w:tcPr>
            <w:tcW w:w="1800" w:type="dxa"/>
            <w:vAlign w:val="center"/>
          </w:tcPr>
          <w:p w14:paraId="00000035" w14:textId="77777777" w:rsidR="00993910" w:rsidRDefault="00993910">
            <w:pPr>
              <w:spacing w:before="60" w:after="60"/>
            </w:pPr>
          </w:p>
        </w:tc>
        <w:tc>
          <w:tcPr>
            <w:tcW w:w="1800" w:type="dxa"/>
            <w:vAlign w:val="center"/>
          </w:tcPr>
          <w:p w14:paraId="00000036" w14:textId="77777777" w:rsidR="00993910" w:rsidRDefault="00A9575F">
            <w:pPr>
              <w:spacing w:before="60" w:after="60"/>
            </w:pPr>
            <w:r>
              <w:t>50-64</w:t>
            </w:r>
          </w:p>
        </w:tc>
        <w:tc>
          <w:tcPr>
            <w:tcW w:w="1247" w:type="dxa"/>
            <w:vAlign w:val="center"/>
          </w:tcPr>
          <w:p w14:paraId="00000037" w14:textId="77777777" w:rsidR="00993910" w:rsidRDefault="00A9575F">
            <w:pPr>
              <w:spacing w:before="60" w:after="60"/>
            </w:pPr>
            <w:r>
              <w:t>241</w:t>
            </w:r>
          </w:p>
        </w:tc>
        <w:tc>
          <w:tcPr>
            <w:tcW w:w="1247" w:type="dxa"/>
            <w:vAlign w:val="center"/>
          </w:tcPr>
          <w:p w14:paraId="00000038" w14:textId="77777777" w:rsidR="00993910" w:rsidRDefault="00A9575F">
            <w:pPr>
              <w:spacing w:before="60" w:after="60"/>
            </w:pPr>
            <w:r>
              <w:t>23,6</w:t>
            </w:r>
          </w:p>
        </w:tc>
      </w:tr>
      <w:tr w:rsidR="00993910" w14:paraId="5AC17777" w14:textId="77777777">
        <w:trPr>
          <w:trHeight w:val="402"/>
        </w:trPr>
        <w:tc>
          <w:tcPr>
            <w:tcW w:w="1800" w:type="dxa"/>
            <w:vAlign w:val="center"/>
          </w:tcPr>
          <w:p w14:paraId="00000039" w14:textId="77777777" w:rsidR="00993910" w:rsidRDefault="00993910">
            <w:pPr>
              <w:spacing w:before="60" w:after="60"/>
            </w:pPr>
          </w:p>
        </w:tc>
        <w:tc>
          <w:tcPr>
            <w:tcW w:w="1800" w:type="dxa"/>
            <w:vAlign w:val="center"/>
          </w:tcPr>
          <w:p w14:paraId="0000003A" w14:textId="77777777" w:rsidR="00993910" w:rsidRDefault="00A9575F">
            <w:pPr>
              <w:spacing w:before="60" w:after="60"/>
            </w:pPr>
            <w:r>
              <w:t>30-49</w:t>
            </w:r>
          </w:p>
        </w:tc>
        <w:tc>
          <w:tcPr>
            <w:tcW w:w="1247" w:type="dxa"/>
            <w:vAlign w:val="center"/>
          </w:tcPr>
          <w:p w14:paraId="0000003B" w14:textId="77777777" w:rsidR="00993910" w:rsidRDefault="00A9575F">
            <w:pPr>
              <w:spacing w:before="60" w:after="60"/>
            </w:pPr>
            <w:r>
              <w:t>362</w:t>
            </w:r>
          </w:p>
        </w:tc>
        <w:tc>
          <w:tcPr>
            <w:tcW w:w="1247" w:type="dxa"/>
            <w:vAlign w:val="center"/>
          </w:tcPr>
          <w:p w14:paraId="0000003C" w14:textId="77777777" w:rsidR="00993910" w:rsidRDefault="00A9575F">
            <w:pPr>
              <w:spacing w:before="60" w:after="60"/>
            </w:pPr>
            <w:r>
              <w:t>35,4</w:t>
            </w:r>
          </w:p>
        </w:tc>
      </w:tr>
      <w:tr w:rsidR="00993910" w14:paraId="4B10F48F" w14:textId="77777777">
        <w:tc>
          <w:tcPr>
            <w:tcW w:w="1800" w:type="dxa"/>
            <w:tcBorders>
              <w:bottom w:val="single" w:sz="4" w:space="0" w:color="000000"/>
            </w:tcBorders>
            <w:vAlign w:val="center"/>
          </w:tcPr>
          <w:p w14:paraId="0000003D" w14:textId="77777777" w:rsidR="00993910" w:rsidRDefault="00993910">
            <w:pPr>
              <w:spacing w:before="60" w:after="60"/>
            </w:pPr>
          </w:p>
        </w:tc>
        <w:tc>
          <w:tcPr>
            <w:tcW w:w="1800" w:type="dxa"/>
            <w:tcBorders>
              <w:bottom w:val="single" w:sz="4" w:space="0" w:color="000000"/>
            </w:tcBorders>
            <w:vAlign w:val="center"/>
          </w:tcPr>
          <w:p w14:paraId="0000003E" w14:textId="77777777" w:rsidR="00993910" w:rsidRDefault="00A9575F">
            <w:pPr>
              <w:spacing w:before="60" w:after="60"/>
            </w:pPr>
            <w:r>
              <w:t>18-29</w:t>
            </w:r>
          </w:p>
        </w:tc>
        <w:tc>
          <w:tcPr>
            <w:tcW w:w="1247" w:type="dxa"/>
            <w:tcBorders>
              <w:bottom w:val="single" w:sz="4" w:space="0" w:color="000000"/>
            </w:tcBorders>
            <w:vAlign w:val="center"/>
          </w:tcPr>
          <w:p w14:paraId="0000003F" w14:textId="77777777" w:rsidR="00993910" w:rsidRDefault="00A9575F">
            <w:pPr>
              <w:spacing w:before="60" w:after="60"/>
            </w:pPr>
            <w:r>
              <w:t>177</w:t>
            </w:r>
          </w:p>
        </w:tc>
        <w:tc>
          <w:tcPr>
            <w:tcW w:w="1247" w:type="dxa"/>
            <w:tcBorders>
              <w:bottom w:val="single" w:sz="4" w:space="0" w:color="000000"/>
            </w:tcBorders>
            <w:vAlign w:val="center"/>
          </w:tcPr>
          <w:p w14:paraId="00000040" w14:textId="77777777" w:rsidR="00993910" w:rsidRDefault="00A9575F">
            <w:pPr>
              <w:spacing w:before="60" w:after="60"/>
            </w:pPr>
            <w:r>
              <w:t>17,3</w:t>
            </w:r>
          </w:p>
        </w:tc>
      </w:tr>
    </w:tbl>
    <w:p w14:paraId="00000041" w14:textId="77777777" w:rsidR="00993910" w:rsidRDefault="00993910"/>
    <w:p w14:paraId="00000042" w14:textId="5B125A12" w:rsidR="00993910" w:rsidRDefault="00A9575F">
      <w:pPr>
        <w:rPr>
          <w:color w:val="FF0000"/>
        </w:rPr>
      </w:pPr>
      <w:commentRangeStart w:id="58"/>
      <w:commentRangeStart w:id="59"/>
      <w:r>
        <w:rPr>
          <w:color w:val="FF0000"/>
        </w:rPr>
        <w:t xml:space="preserve">chybí: </w:t>
      </w:r>
      <w:r w:rsidR="00C82AD9">
        <w:rPr>
          <w:color w:val="FF0000"/>
        </w:rPr>
        <w:t>zkontrolovat,</w:t>
      </w:r>
      <w:r>
        <w:rPr>
          <w:color w:val="FF0000"/>
        </w:rPr>
        <w:t xml:space="preserve"> jestli sedí česká populace a naše populace</w:t>
      </w:r>
      <w:commentRangeEnd w:id="58"/>
      <w:r w:rsidR="00C82AD9">
        <w:rPr>
          <w:rStyle w:val="Odkaznakoment"/>
        </w:rPr>
        <w:commentReference w:id="58"/>
      </w:r>
      <w:commentRangeEnd w:id="59"/>
      <w:r w:rsidR="005C21E6">
        <w:rPr>
          <w:rStyle w:val="Odkaznakoment"/>
        </w:rPr>
        <w:commentReference w:id="59"/>
      </w:r>
    </w:p>
    <w:p w14:paraId="00000043" w14:textId="77777777" w:rsidR="00993910" w:rsidRDefault="00A9575F">
      <w:pPr>
        <w:pStyle w:val="Nadpis1"/>
      </w:pPr>
      <w:bookmarkStart w:id="60" w:name="_heading=h.89z0qfltpkvz" w:colFirst="0" w:colLast="0"/>
      <w:bookmarkEnd w:id="60"/>
      <w:r>
        <w:t>1. Česká společnost a konzumace alkoholu</w:t>
      </w:r>
    </w:p>
    <w:p w14:paraId="00000044" w14:textId="77777777" w:rsidR="00993910" w:rsidRDefault="00A9575F">
      <w:pPr>
        <w:rPr>
          <w:color w:val="FF0000"/>
        </w:rPr>
      </w:pPr>
      <w:r>
        <w:rPr>
          <w:color w:val="FF0000"/>
        </w:rPr>
        <w:t xml:space="preserve">chybí: jaká část společnosti pije, </w:t>
      </w:r>
      <w:sdt>
        <w:sdtPr>
          <w:tag w:val="goog_rdk_6"/>
          <w:id w:val="-1126226024"/>
        </w:sdtPr>
        <w:sdtEndPr/>
        <w:sdtContent>
          <w:commentRangeStart w:id="61"/>
        </w:sdtContent>
      </w:sdt>
      <w:r>
        <w:rPr>
          <w:color w:val="FF0000"/>
        </w:rPr>
        <w:t>jak často pije</w:t>
      </w:r>
      <w:commentRangeEnd w:id="61"/>
      <w:r>
        <w:commentReference w:id="61"/>
      </w:r>
      <w:r>
        <w:rPr>
          <w:color w:val="FF0000"/>
        </w:rPr>
        <w:t xml:space="preserve"> a jaké množství pije, věk prvního pití (Q90-93), jsou zde poměrně zajímavé rozdíly podle </w:t>
      </w:r>
      <w:proofErr w:type="spellStart"/>
      <w:r>
        <w:rPr>
          <w:color w:val="FF0000"/>
        </w:rPr>
        <w:t>demografik</w:t>
      </w:r>
      <w:proofErr w:type="spellEnd"/>
      <w:r>
        <w:rPr>
          <w:color w:val="FF0000"/>
        </w:rPr>
        <w:t>!</w:t>
      </w:r>
    </w:p>
    <w:p w14:paraId="00000046" w14:textId="38E997EB" w:rsidR="00993910" w:rsidRDefault="00A9575F" w:rsidP="00C82AD9">
      <w:pPr>
        <w:ind w:firstLine="720"/>
      </w:pPr>
      <w:r w:rsidRPr="008205AF">
        <w:rPr>
          <w:highlight w:val="darkGray"/>
          <w:rPrChange w:id="62" w:author="Jiří Vinopal" w:date="2025-09-23T15:04:00Z">
            <w:rPr/>
          </w:rPrChange>
        </w:rPr>
        <w:t xml:space="preserve">Jak bylo již v úvodu zmíněno, Česká republika patří mezi země s vysokou spotřebou alkoholu a tolerancí </w:t>
      </w:r>
      <w:ins w:id="63" w:author="Jiří Vinopal" w:date="2025-09-23T14:53:00Z">
        <w:r w:rsidR="003254E8" w:rsidRPr="008205AF">
          <w:rPr>
            <w:highlight w:val="darkGray"/>
            <w:rPrChange w:id="64" w:author="Jiří Vinopal" w:date="2025-09-23T15:04:00Z">
              <w:rPr/>
            </w:rPrChange>
          </w:rPr>
          <w:t>k</w:t>
        </w:r>
      </w:ins>
      <w:del w:id="65" w:author="Jiří Vinopal" w:date="2025-09-23T14:53:00Z">
        <w:r w:rsidRPr="008205AF" w:rsidDel="003254E8">
          <w:rPr>
            <w:highlight w:val="darkGray"/>
            <w:rPrChange w:id="66" w:author="Jiří Vinopal" w:date="2025-09-23T15:04:00Z">
              <w:rPr/>
            </w:rPrChange>
          </w:rPr>
          <w:delText>s</w:delText>
        </w:r>
      </w:del>
      <w:r w:rsidRPr="008205AF">
        <w:rPr>
          <w:highlight w:val="darkGray"/>
          <w:rPrChange w:id="67" w:author="Jiří Vinopal" w:date="2025-09-23T15:04:00Z">
            <w:rPr/>
          </w:rPrChange>
        </w:rPr>
        <w:t xml:space="preserve"> jeho konzumac</w:t>
      </w:r>
      <w:ins w:id="68" w:author="Jiří Vinopal" w:date="2025-09-23T14:53:00Z">
        <w:r w:rsidR="003254E8" w:rsidRPr="008205AF">
          <w:rPr>
            <w:highlight w:val="darkGray"/>
            <w:rPrChange w:id="69" w:author="Jiří Vinopal" w:date="2025-09-23T15:04:00Z">
              <w:rPr/>
            </w:rPrChange>
          </w:rPr>
          <w:t>i</w:t>
        </w:r>
      </w:ins>
      <w:del w:id="70" w:author="Jiří Vinopal" w:date="2025-09-23T14:53:00Z">
        <w:r w:rsidDel="003254E8">
          <w:delText>í</w:delText>
        </w:r>
      </w:del>
      <w:r>
        <w:t>. Více než dvě pětiny respondentů (41 %) vypijí týdně nejvýše dvě sklenice alkoholu, konkrétně 12 % uvedlo spotřebu do půl sklenice a 29</w:t>
      </w:r>
      <w:r>
        <w:t xml:space="preserve"> % pak 1–2 sklenice týdně. Další čtvrtina dotázaných (26 %) deklaruje spotřebu 2,5–5 sklenic týdně. Vyšší konzumaci (5,5 a více sklenic týdně) </w:t>
      </w:r>
      <w:r>
        <w:lastRenderedPageBreak/>
        <w:t>uvádí přibližně třetina respondentů, přičemž 17 % se pohybuje mezi 5,5–9,5 sklenicemi a 16 % konzumuje dokonce ví</w:t>
      </w:r>
      <w:r>
        <w:t>ce než 10 sklenic týdně a patří tak k nejrizikovějším konzumentům</w:t>
      </w:r>
      <w:r w:rsidRPr="008205AF">
        <w:rPr>
          <w:highlight w:val="darkGray"/>
          <w:rPrChange w:id="71" w:author="Jiří Vinopal" w:date="2025-09-23T15:04:00Z">
            <w:rPr/>
          </w:rPrChange>
        </w:rPr>
        <w:t xml:space="preserve">, nicméně dle WHO, žádná dávka alkoholu není bezpečná či </w:t>
      </w:r>
      <w:commentRangeStart w:id="72"/>
      <w:r w:rsidRPr="008205AF">
        <w:rPr>
          <w:highlight w:val="darkGray"/>
          <w:rPrChange w:id="73" w:author="Jiří Vinopal" w:date="2025-09-23T15:04:00Z">
            <w:rPr/>
          </w:rPrChange>
        </w:rPr>
        <w:t>prospěšná</w:t>
      </w:r>
      <w:commentRangeEnd w:id="72"/>
      <w:r w:rsidR="008205AF">
        <w:rPr>
          <w:rStyle w:val="Odkaznakoment"/>
        </w:rPr>
        <w:commentReference w:id="72"/>
      </w:r>
      <w:r w:rsidRPr="008205AF">
        <w:rPr>
          <w:highlight w:val="darkGray"/>
          <w:rPrChange w:id="74" w:author="Jiří Vinopal" w:date="2025-09-23T15:04:00Z">
            <w:rPr/>
          </w:rPrChange>
        </w:rPr>
        <w:t>.</w:t>
      </w:r>
      <w:r>
        <w:t xml:space="preserve"> </w:t>
      </w:r>
    </w:p>
    <w:p w14:paraId="00000047" w14:textId="77777777" w:rsidR="00993910" w:rsidRDefault="00A9575F" w:rsidP="00C82AD9">
      <w:pPr>
        <w:pStyle w:val="Nadpis5"/>
      </w:pPr>
      <w:bookmarkStart w:id="75" w:name="_heading=h.45s5pjkar8ul" w:colFirst="0" w:colLast="0"/>
      <w:bookmarkEnd w:id="75"/>
      <w:r>
        <w:t xml:space="preserve">Graf </w:t>
      </w:r>
      <w:r>
        <w:rPr>
          <w:highlight w:val="yellow"/>
        </w:rPr>
        <w:t>XX</w:t>
      </w:r>
      <w:r>
        <w:t xml:space="preserve">. Kolik sklenic alkoholu průměrně </w:t>
      </w:r>
      <w:proofErr w:type="gramStart"/>
      <w:r>
        <w:t>vypijete  za</w:t>
      </w:r>
      <w:proofErr w:type="gramEnd"/>
      <w:r>
        <w:t xml:space="preserve"> jeden běžný týden? </w:t>
      </w:r>
    </w:p>
    <w:p w14:paraId="00000048" w14:textId="77777777" w:rsidR="00993910" w:rsidRDefault="00A9575F" w:rsidP="00C82AD9">
      <w:pPr>
        <w:pStyle w:val="Nadpis5"/>
      </w:pPr>
      <w:bookmarkStart w:id="76" w:name="_heading=h.loozue125h7e" w:colFirst="0" w:colLast="0"/>
      <w:bookmarkEnd w:id="76"/>
      <w:r>
        <w:t>N = 929</w:t>
      </w:r>
    </w:p>
    <w:p w14:paraId="00000049" w14:textId="77777777" w:rsidR="00993910" w:rsidRDefault="00A9575F">
      <w:r>
        <w:rPr>
          <w:noProof/>
        </w:rPr>
        <w:drawing>
          <wp:inline distT="114300" distB="114300" distL="114300" distR="114300" wp14:anchorId="4C9B9F20" wp14:editId="09346C84">
            <wp:extent cx="5731200" cy="167640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A" w14:textId="77777777" w:rsidR="00993910" w:rsidRDefault="00993910"/>
    <w:p w14:paraId="0000004B" w14:textId="77777777" w:rsidR="00993910" w:rsidRDefault="00993910"/>
    <w:p w14:paraId="0000004C" w14:textId="7475E025" w:rsidR="00993910" w:rsidRDefault="00A9575F">
      <w:r>
        <w:t>Množství konzumovaného alkoholu je s</w:t>
      </w:r>
      <w:r>
        <w:t xml:space="preserve">rovnatelné napříč věkovými skupinami. Nicméně lze pozorovat náznak </w:t>
      </w:r>
      <w:del w:id="77" w:author="Jiří Vinopal" w:date="2025-09-23T14:54:00Z">
        <w:r w:rsidDel="003254E8">
          <w:delText xml:space="preserve">trendu </w:delText>
        </w:r>
      </w:del>
      <w:r>
        <w:t xml:space="preserve">nižší konzumace alkoholu u nejmladší věkové skupiny. </w:t>
      </w:r>
    </w:p>
    <w:p w14:paraId="0000004D" w14:textId="77777777" w:rsidR="00993910" w:rsidRDefault="00993910"/>
    <w:p w14:paraId="0000004E" w14:textId="77777777" w:rsidR="00993910" w:rsidRDefault="00A9575F" w:rsidP="00C82AD9">
      <w:pPr>
        <w:pStyle w:val="Nadpis5"/>
      </w:pPr>
      <w:bookmarkStart w:id="78" w:name="_heading=h.ltcsrewr4dhl" w:colFirst="0" w:colLast="0"/>
      <w:bookmarkEnd w:id="78"/>
      <w:r>
        <w:t xml:space="preserve">Graf </w:t>
      </w:r>
      <w:r>
        <w:rPr>
          <w:highlight w:val="yellow"/>
        </w:rPr>
        <w:t>XX</w:t>
      </w:r>
      <w:r>
        <w:t>. Kolik sklenic alkoholu průměrně vypijete za jeden běžný týden? Podle věku.</w:t>
      </w:r>
    </w:p>
    <w:p w14:paraId="0000004F" w14:textId="77777777" w:rsidR="00993910" w:rsidRDefault="00A9575F" w:rsidP="00C82AD9">
      <w:pPr>
        <w:pStyle w:val="Nadpis5"/>
      </w:pPr>
      <w:bookmarkStart w:id="79" w:name="_heading=h.93x7ea20jc85" w:colFirst="0" w:colLast="0"/>
      <w:bookmarkEnd w:id="79"/>
      <w:r>
        <w:t xml:space="preserve">N = 929;  χ² = 16,8; p = 0,16; </w:t>
      </w:r>
      <w:proofErr w:type="spellStart"/>
      <w:r>
        <w:t>Kendall</w:t>
      </w:r>
      <w:proofErr w:type="spellEnd"/>
      <w:r>
        <w:t xml:space="preserve"> Tau </w:t>
      </w:r>
      <w:r>
        <w:t>C = 0,03</w:t>
      </w:r>
    </w:p>
    <w:p w14:paraId="00000050" w14:textId="77777777" w:rsidR="00993910" w:rsidRDefault="00A9575F">
      <w:commentRangeStart w:id="80"/>
      <w:r>
        <w:rPr>
          <w:noProof/>
        </w:rPr>
        <w:drawing>
          <wp:inline distT="114300" distB="114300" distL="114300" distR="114300" wp14:anchorId="3B33A7EB" wp14:editId="47BDC367">
            <wp:extent cx="5731200" cy="3340100"/>
            <wp:effectExtent l="0" t="0" r="0" b="0"/>
            <wp:docPr id="2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80"/>
      <w:r w:rsidR="008205AF">
        <w:rPr>
          <w:rStyle w:val="Odkaznakoment"/>
        </w:rPr>
        <w:commentReference w:id="80"/>
      </w:r>
    </w:p>
    <w:p w14:paraId="00000051" w14:textId="77777777" w:rsidR="00993910" w:rsidRDefault="00993910"/>
    <w:p w14:paraId="00000052" w14:textId="77777777" w:rsidR="00993910" w:rsidRDefault="00993910"/>
    <w:p w14:paraId="00000053" w14:textId="77777777" w:rsidR="00993910" w:rsidRDefault="00993910"/>
    <w:p w14:paraId="00000054" w14:textId="200BBA20" w:rsidR="00993910" w:rsidRDefault="00A9575F" w:rsidP="00C82AD9">
      <w:pPr>
        <w:ind w:firstLine="720"/>
      </w:pPr>
      <w:r>
        <w:lastRenderedPageBreak/>
        <w:t xml:space="preserve">Pokud jde o rozdíly v konzumaci alkoholu mezi muži a ženami, ženy konzumují alkohol v menší míře než muži. Za běžný týden častěji vypijí do dvou sklenic alkoholu na rozdíl od mužů, kteří častěji pijí 5,5 a více sklenic. </w:t>
      </w:r>
      <w:ins w:id="81" w:author="Jiří Vinopal" w:date="2025-09-23T15:03:00Z">
        <w:r w:rsidR="008205AF">
          <w:t>V</w:t>
        </w:r>
      </w:ins>
      <w:del w:id="82" w:author="Jiří Vinopal" w:date="2025-09-23T15:03:00Z">
        <w:r w:rsidDel="008205AF">
          <w:delText>U</w:delText>
        </w:r>
      </w:del>
      <w:r>
        <w:t xml:space="preserve"> nejrizikovější konzu</w:t>
      </w:r>
      <w:r>
        <w:t xml:space="preserve">mace (10 + sklenic) jsou muži zastoupeni více než trojnásobně. </w:t>
      </w:r>
    </w:p>
    <w:p w14:paraId="00000055" w14:textId="77777777" w:rsidR="00993910" w:rsidRDefault="00A9575F" w:rsidP="00C82AD9">
      <w:pPr>
        <w:pStyle w:val="Nadpis5"/>
      </w:pPr>
      <w:bookmarkStart w:id="83" w:name="_heading=h.7n3lmx1szw4m" w:colFirst="0" w:colLast="0"/>
      <w:bookmarkEnd w:id="83"/>
      <w:r>
        <w:t xml:space="preserve">Graf </w:t>
      </w:r>
      <w:r>
        <w:rPr>
          <w:highlight w:val="yellow"/>
        </w:rPr>
        <w:t>XX</w:t>
      </w:r>
      <w:r>
        <w:t xml:space="preserve">. Kolik sklenic alkoholu průměrně </w:t>
      </w:r>
      <w:proofErr w:type="gramStart"/>
      <w:r>
        <w:t>vypijete  za</w:t>
      </w:r>
      <w:proofErr w:type="gramEnd"/>
      <w:r>
        <w:t xml:space="preserve"> jeden běžný týden? Podle pohlaví.</w:t>
      </w:r>
    </w:p>
    <w:p w14:paraId="00000056" w14:textId="77777777" w:rsidR="00993910" w:rsidRDefault="00A9575F" w:rsidP="00C82AD9">
      <w:pPr>
        <w:pStyle w:val="Nadpis5"/>
      </w:pPr>
      <w:bookmarkStart w:id="84" w:name="_heading=h.btzmzeysham8" w:colFirst="0" w:colLast="0"/>
      <w:bookmarkEnd w:id="84"/>
      <w:r>
        <w:t xml:space="preserve">N = 929;  χ² = </w:t>
      </w:r>
      <w:proofErr w:type="gramStart"/>
      <w:r>
        <w:t>88,1 ; p = &lt;0,001</w:t>
      </w:r>
      <w:proofErr w:type="gramEnd"/>
      <w:r>
        <w:t xml:space="preserve">; </w:t>
      </w:r>
      <w:proofErr w:type="spellStart"/>
      <w:r>
        <w:t>Cramer</w:t>
      </w:r>
      <w:proofErr w:type="spellEnd"/>
      <w:r>
        <w:t xml:space="preserve"> V = 0,3</w:t>
      </w:r>
    </w:p>
    <w:p w14:paraId="00000057" w14:textId="77777777" w:rsidR="00993910" w:rsidRDefault="00A9575F">
      <w:r>
        <w:rPr>
          <w:noProof/>
        </w:rPr>
        <w:drawing>
          <wp:inline distT="114300" distB="114300" distL="114300" distR="114300" wp14:anchorId="55FE28DF" wp14:editId="1272E6C7">
            <wp:extent cx="5731200" cy="22733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58" w14:textId="77777777" w:rsidR="00993910" w:rsidRDefault="00993910"/>
    <w:p w14:paraId="00000059" w14:textId="77777777" w:rsidR="00993910" w:rsidRDefault="00993910"/>
    <w:p w14:paraId="0000005A" w14:textId="6298011F" w:rsidR="00993910" w:rsidRDefault="00A9575F" w:rsidP="00C82AD9">
      <w:pPr>
        <w:pStyle w:val="Nadpis5"/>
      </w:pPr>
      <w:bookmarkStart w:id="85" w:name="_heading=h.quol0ud7gpnz" w:colFirst="0" w:colLast="0"/>
      <w:bookmarkEnd w:id="85"/>
      <w:r>
        <w:t xml:space="preserve">Graf </w:t>
      </w:r>
      <w:r>
        <w:rPr>
          <w:highlight w:val="yellow"/>
        </w:rPr>
        <w:t>XX</w:t>
      </w:r>
      <w:r>
        <w:t>. Kolik sklenic alkoholu průměrně vypijete z</w:t>
      </w:r>
      <w:r>
        <w:t>a jeden běžný týden? Podle vzdělání.</w:t>
      </w:r>
    </w:p>
    <w:p w14:paraId="0000005B" w14:textId="77777777" w:rsidR="00993910" w:rsidRDefault="00A9575F" w:rsidP="00C82AD9">
      <w:pPr>
        <w:pStyle w:val="Nadpis5"/>
      </w:pPr>
      <w:bookmarkStart w:id="86" w:name="_heading=h.ypqjo8fyt4vk" w:colFirst="0" w:colLast="0"/>
      <w:bookmarkEnd w:id="86"/>
      <w:r>
        <w:t xml:space="preserve">N = 929;  χ² = </w:t>
      </w:r>
      <w:proofErr w:type="gramStart"/>
      <w:r>
        <w:t>36,6 ; p = &lt;0,01</w:t>
      </w:r>
      <w:proofErr w:type="gramEnd"/>
      <w:r>
        <w:t xml:space="preserve">; </w:t>
      </w:r>
      <w:proofErr w:type="spellStart"/>
      <w:r>
        <w:t>Kendall</w:t>
      </w:r>
      <w:proofErr w:type="spellEnd"/>
      <w:r>
        <w:t xml:space="preserve"> Tau B = 0,1</w:t>
      </w:r>
    </w:p>
    <w:p w14:paraId="0000005C" w14:textId="77777777" w:rsidR="00993910" w:rsidRDefault="00A9575F">
      <w:r>
        <w:rPr>
          <w:noProof/>
        </w:rPr>
        <w:drawing>
          <wp:inline distT="114300" distB="114300" distL="114300" distR="114300" wp14:anchorId="5D0C2C1E" wp14:editId="37057435">
            <wp:extent cx="5731200" cy="32385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5D" w14:textId="345FC14B" w:rsidR="00993910" w:rsidRDefault="00A9575F" w:rsidP="00C82AD9">
      <w:pPr>
        <w:ind w:firstLine="720"/>
      </w:pPr>
      <w:r>
        <w:t>Respondenti taktéž uváděli věk, ve kterém poprvé ochutnali nějaký alkoholický nápoj. Největší podíl z nich (46 %) uvádí, že první zkušenost s alkoholem měli ve věku 15–17 let. Téměř čtvrtina (23 %) uvádí, že alkohol ochutnala poprvé mezi 11 a 14 rokem, a 1</w:t>
      </w:r>
      <w:r>
        <w:t>1 % ochutnalo alkohol ještě dříve, tedy do 10 let věku. Pouze každý pátý (20 %) ochutnal poprvé alkohol po dovršení plnoletosti nebo později, a je tudíž patrné, že se legislativní opatření regulující dostupnost alkoholu nezletilým obtížně vymáh</w:t>
      </w:r>
      <w:ins w:id="87" w:author="Jiří Vinopal" w:date="2025-09-23T15:04:00Z">
        <w:r w:rsidR="008205AF">
          <w:t>ají</w:t>
        </w:r>
      </w:ins>
      <w:del w:id="88" w:author="Jiří Vinopal" w:date="2025-09-23T15:04:00Z">
        <w:r w:rsidDel="008205AF">
          <w:delText>á</w:delText>
        </w:r>
      </w:del>
      <w:r>
        <w:t xml:space="preserve"> </w:t>
      </w:r>
      <w:r>
        <w:lastRenderedPageBreak/>
        <w:t xml:space="preserve">a běžně </w:t>
      </w:r>
      <w:r w:rsidR="00C82AD9">
        <w:t>obchází – například</w:t>
      </w:r>
      <w:r>
        <w:t xml:space="preserve"> podáním alkoholického nápoje někým z rodinných příslušníků, což může přispívat k normalizaci jeho konzumace. </w:t>
      </w:r>
    </w:p>
    <w:p w14:paraId="0000005E" w14:textId="77777777" w:rsidR="00993910" w:rsidRDefault="00993910"/>
    <w:p w14:paraId="0000005F" w14:textId="77777777" w:rsidR="00993910" w:rsidRDefault="00A9575F" w:rsidP="00C82AD9">
      <w:pPr>
        <w:pStyle w:val="Nadpis5"/>
      </w:pPr>
      <w:bookmarkStart w:id="89" w:name="_heading=h.2fxijv350g4u" w:colFirst="0" w:colLast="0"/>
      <w:bookmarkEnd w:id="89"/>
      <w:r>
        <w:t xml:space="preserve">Graf </w:t>
      </w:r>
      <w:r>
        <w:rPr>
          <w:highlight w:val="yellow"/>
        </w:rPr>
        <w:t>XX</w:t>
      </w:r>
      <w:r>
        <w:t>. V kolika letech jste poprvé ochutnal/a nějaký alkoholický nápoj?</w:t>
      </w:r>
    </w:p>
    <w:p w14:paraId="00000060" w14:textId="77777777" w:rsidR="00993910" w:rsidRDefault="00A9575F" w:rsidP="00C82AD9">
      <w:pPr>
        <w:pStyle w:val="Nadpis5"/>
      </w:pPr>
      <w:bookmarkStart w:id="90" w:name="_heading=h.tlelgocg64bb" w:colFirst="0" w:colLast="0"/>
      <w:bookmarkEnd w:id="90"/>
      <w:r>
        <w:t>N = 813</w:t>
      </w:r>
    </w:p>
    <w:p w14:paraId="00000061" w14:textId="77777777" w:rsidR="00993910" w:rsidRDefault="00A9575F">
      <w:r>
        <w:rPr>
          <w:noProof/>
        </w:rPr>
        <w:drawing>
          <wp:inline distT="114300" distB="114300" distL="114300" distR="114300" wp14:anchorId="6747F203" wp14:editId="4E1C5859">
            <wp:extent cx="5731200" cy="35052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62" w14:textId="77777777" w:rsidR="00993910" w:rsidRDefault="00993910"/>
    <w:p w14:paraId="00000063" w14:textId="77777777" w:rsidR="00993910" w:rsidRDefault="00A9575F">
      <w:pPr>
        <w:pStyle w:val="Nadpis1"/>
      </w:pPr>
      <w:bookmarkStart w:id="91" w:name="_heading=h.2e6p7fl30nns" w:colFirst="0" w:colLast="0"/>
      <w:bookmarkEnd w:id="91"/>
      <w:r>
        <w:t xml:space="preserve">2. Omezování </w:t>
      </w:r>
      <w:r>
        <w:t>alkoholu</w:t>
      </w:r>
    </w:p>
    <w:p w14:paraId="00000064" w14:textId="77777777" w:rsidR="00993910" w:rsidRDefault="00A9575F">
      <w:pPr>
        <w:rPr>
          <w:color w:val="FF0000"/>
        </w:rPr>
      </w:pPr>
      <w:r>
        <w:rPr>
          <w:color w:val="FF0000"/>
        </w:rPr>
        <w:t xml:space="preserve">chybí: popis </w:t>
      </w:r>
      <w:proofErr w:type="spellStart"/>
      <w:r>
        <w:rPr>
          <w:color w:val="FF0000"/>
        </w:rPr>
        <w:t>sociodemografik</w:t>
      </w:r>
      <w:proofErr w:type="spellEnd"/>
    </w:p>
    <w:p w14:paraId="00000065" w14:textId="1195FB01" w:rsidR="00993910" w:rsidRDefault="00A9575F">
      <w:pPr>
        <w:ind w:firstLine="720"/>
      </w:pPr>
      <w:r>
        <w:t>Výsledky</w:t>
      </w:r>
      <w:r>
        <w:t xml:space="preserve"> našeho výzkumu ukazují, že nejčastějším způsobem, jak dotazovaní omezují svou konzumaci alkoholu, je vyhýbání se určitému druhu </w:t>
      </w:r>
      <w:r w:rsidR="00C82AD9">
        <w:t>alkoholu – více</w:t>
      </w:r>
      <w:r>
        <w:t xml:space="preserve"> než jednou tento způsob omezování </w:t>
      </w:r>
      <w:del w:id="92" w:author="Jiří Vinopal" w:date="2025-09-23T15:11:00Z">
        <w:r w:rsidDel="002F6EF3">
          <w:delText>po</w:delText>
        </w:r>
      </w:del>
      <w:ins w:id="93" w:author="Jiří Vinopal" w:date="2025-09-23T15:11:00Z">
        <w:r w:rsidR="002F6EF3">
          <w:t>vy</w:t>
        </w:r>
      </w:ins>
      <w:r>
        <w:t>užilo 39 % dotazovaných, kteří konzumují alkohol, a</w:t>
      </w:r>
      <w:r>
        <w:t xml:space="preserve"> alespoň jednou 11 % (viz graf </w:t>
      </w:r>
      <w:r>
        <w:rPr>
          <w:highlight w:val="yellow"/>
        </w:rPr>
        <w:t>XX)</w:t>
      </w:r>
      <w:r>
        <w:t>. Čtyři pětiny (80 %) z těch, co tento způsob omezování využívají či využili pak omezují tvrdý alkohol, méně pak např. víno (8 %) nebo pivo (7 %). Podobně využívaný způsob omezování je pití alkoholu jen při vybraných příle</w:t>
      </w:r>
      <w:r>
        <w:t xml:space="preserve">žitostech (39 % respondentů využilo tuto strategii vícekrát, 7 % jednou). Tito lidé se většinou rozhodli pít </w:t>
      </w:r>
      <w:r>
        <w:t>na oslavách (65 %), ať už narozenin či jiných svátků nebo jiných důležitých rodinných událostí (svatby, narození dítěte apod.). Další necelá pětina</w:t>
      </w:r>
      <w:r>
        <w:t xml:space="preserve"> (17 %) pije při setkání či návštěvě přátel a rodiny. Téměř třetina dotazovaných (29 %) již vícekrát zkusila omezit pití stanovením maximálního množství alkoholu, které při jedné příležitosti vypije (nejčastěji to jsou dvě sklenice). Čtvrtina (24 %) volila</w:t>
      </w:r>
      <w:r>
        <w:t xml:space="preserve"> možnost přestat pít při některých příležitostech úplně. Naopak nejméně</w:t>
      </w:r>
      <w:ins w:id="94" w:author="Jiří Vinopal" w:date="2025-09-23T15:13:00Z">
        <w:r w:rsidR="002F6EF3">
          <w:t xml:space="preserve"> často</w:t>
        </w:r>
      </w:ins>
      <w:r>
        <w:t xml:space="preserve"> si dotazovaní stanovují intervaly mezi dny pití (16 %) nebo počet dní v týdnu, kdy mohou pít (11 %).</w:t>
      </w:r>
    </w:p>
    <w:p w14:paraId="00000066" w14:textId="77777777" w:rsidR="00993910" w:rsidRDefault="00A9575F">
      <w:pPr>
        <w:ind w:firstLine="720"/>
      </w:pPr>
      <w:r>
        <w:t>Podstatným zjištěním je, že u všech sledovaných způsobů převládá odpověď “Ne, nikdy</w:t>
      </w:r>
      <w:r>
        <w:t xml:space="preserve">”. </w:t>
      </w:r>
      <w:r>
        <w:t>To naznačuje, že většina respondentů svou spotřebu alkoholu aktivně nereguluje nebo o regulaci přemýšlí jen výjimečně. Výsledky tak mohou odrážet jak kulturní normy – v českém prostředí je konzumace alkoholu běžně přijímanou součástí života – tak i skut</w:t>
      </w:r>
      <w:r>
        <w:t xml:space="preserve">ečnost, že lidé své chování nepovažují za </w:t>
      </w:r>
      <w:r>
        <w:lastRenderedPageBreak/>
        <w:t>problémové, a proto nevidí potřebu přijímat opatření k jeho omezení. Vysvětlením však také může být fakt, že část respondentů alkohol konzumuje jen zřídka, a proto necítí potřebu stanovovat si pravidla konzumace ne</w:t>
      </w:r>
      <w:r>
        <w:t xml:space="preserve">bo </w:t>
      </w:r>
      <w:commentRangeStart w:id="95"/>
      <w:r>
        <w:t>omezení</w:t>
      </w:r>
      <w:commentRangeEnd w:id="95"/>
      <w:r w:rsidR="002F6EF3">
        <w:rPr>
          <w:rStyle w:val="Odkaznakoment"/>
        </w:rPr>
        <w:commentReference w:id="95"/>
      </w:r>
      <w:r>
        <w:t>.</w:t>
      </w:r>
    </w:p>
    <w:p w14:paraId="00000067" w14:textId="77777777" w:rsidR="00993910" w:rsidRDefault="00A9575F">
      <w:pPr>
        <w:pStyle w:val="Nadpis4"/>
        <w:spacing w:line="240" w:lineRule="auto"/>
        <w:jc w:val="left"/>
      </w:pPr>
      <w:bookmarkStart w:id="96" w:name="_heading=h.3o6x1ktrm5u4" w:colFirst="0" w:colLast="0"/>
      <w:bookmarkEnd w:id="96"/>
      <w:r>
        <w:t xml:space="preserve">Graf </w:t>
      </w:r>
      <w:r>
        <w:rPr>
          <w:highlight w:val="yellow"/>
        </w:rPr>
        <w:t>XX</w:t>
      </w:r>
      <w:r>
        <w:t xml:space="preserve">. Pokusil/a jste se někdy omezit svou konzumaci alkoholu některým z následujících způsobů? </w:t>
      </w:r>
    </w:p>
    <w:p w14:paraId="00000068" w14:textId="77777777" w:rsidR="00993910" w:rsidRDefault="00A9575F">
      <w:pPr>
        <w:pStyle w:val="Nadpis4"/>
        <w:spacing w:line="240" w:lineRule="auto"/>
        <w:jc w:val="left"/>
      </w:pPr>
      <w:bookmarkStart w:id="97" w:name="_heading=h.qth0onauj4z6" w:colFirst="0" w:colLast="0"/>
      <w:bookmarkEnd w:id="97"/>
      <w:r>
        <w:t>N = 1022</w:t>
      </w:r>
    </w:p>
    <w:p w14:paraId="00000069" w14:textId="77777777" w:rsidR="00993910" w:rsidRDefault="00A9575F">
      <w:r>
        <w:rPr>
          <w:noProof/>
        </w:rPr>
        <w:drawing>
          <wp:inline distT="114300" distB="114300" distL="114300" distR="114300" wp14:anchorId="30762074" wp14:editId="3EC7DEFA">
            <wp:extent cx="5731200" cy="35052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6A" w14:textId="03DA85FB" w:rsidR="00993910" w:rsidRDefault="00A9575F" w:rsidP="00C82AD9">
      <w:pPr>
        <w:pStyle w:val="Nadpis5"/>
      </w:pPr>
      <w:bookmarkStart w:id="98" w:name="_heading=h.vk4cjko48on4" w:colFirst="0" w:colLast="0"/>
      <w:bookmarkEnd w:id="98"/>
      <w:commentRangeStart w:id="99"/>
      <w:commentRangeStart w:id="100"/>
      <w:r>
        <w:t xml:space="preserve">Graf </w:t>
      </w:r>
      <w:r>
        <w:rPr>
          <w:highlight w:val="yellow"/>
        </w:rPr>
        <w:t>XX</w:t>
      </w:r>
      <w:commentRangeEnd w:id="99"/>
      <w:r w:rsidR="00C82AD9">
        <w:rPr>
          <w:rStyle w:val="Odkaznakoment"/>
          <w:rFonts w:eastAsia="Times New Roman"/>
          <w:i w:val="0"/>
          <w:iCs w:val="0"/>
          <w:color w:val="auto"/>
        </w:rPr>
        <w:commentReference w:id="99"/>
      </w:r>
      <w:commentRangeEnd w:id="100"/>
      <w:r w:rsidR="002A1CEC">
        <w:rPr>
          <w:rStyle w:val="Odkaznakoment"/>
          <w:rFonts w:eastAsia="Times New Roman"/>
          <w:i w:val="0"/>
          <w:iCs w:val="0"/>
          <w:color w:val="auto"/>
        </w:rPr>
        <w:commentReference w:id="100"/>
      </w:r>
      <w:r>
        <w:t>. Způsob omezování: Vyhýbal jsem se určitému druhu alkoholu. Podle věku.</w:t>
      </w:r>
    </w:p>
    <w:p w14:paraId="0000006B" w14:textId="77777777" w:rsidR="00993910" w:rsidRDefault="00A9575F" w:rsidP="00C82AD9">
      <w:pPr>
        <w:pStyle w:val="Nadpis5"/>
        <w:rPr>
          <w:color w:val="FF0000"/>
        </w:rPr>
      </w:pPr>
      <w:bookmarkStart w:id="101" w:name="_heading=h.lro31g8nzqt1" w:colFirst="0" w:colLast="0"/>
      <w:bookmarkEnd w:id="101"/>
      <w:r>
        <w:t>N = 1022</w:t>
      </w:r>
    </w:p>
    <w:p w14:paraId="0000006C" w14:textId="77777777" w:rsidR="00993910" w:rsidRDefault="00A9575F">
      <w:r>
        <w:rPr>
          <w:noProof/>
        </w:rPr>
        <w:drawing>
          <wp:inline distT="114300" distB="114300" distL="114300" distR="114300" wp14:anchorId="14C1F8AF" wp14:editId="706E1F92">
            <wp:extent cx="5731200" cy="2870200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6D" w14:textId="77777777" w:rsidR="00993910" w:rsidRDefault="00A9575F" w:rsidP="00C82AD9">
      <w:pPr>
        <w:pStyle w:val="Nadpis5"/>
      </w:pPr>
      <w:bookmarkStart w:id="102" w:name="_heading=h.bnr9e3gzx6s4" w:colFirst="0" w:colLast="0"/>
      <w:bookmarkEnd w:id="102"/>
      <w:r>
        <w:lastRenderedPageBreak/>
        <w:t xml:space="preserve">Graf </w:t>
      </w:r>
      <w:r>
        <w:rPr>
          <w:highlight w:val="yellow"/>
        </w:rPr>
        <w:t>XX</w:t>
      </w:r>
      <w:r>
        <w:t xml:space="preserve">. Způsob omezování: Vyhýbal jsem </w:t>
      </w:r>
      <w:r>
        <w:t>se určitému druhu alkoholu. Podle pohlaví.</w:t>
      </w:r>
    </w:p>
    <w:p w14:paraId="0000006E" w14:textId="77777777" w:rsidR="00993910" w:rsidRDefault="00A9575F" w:rsidP="00C82AD9">
      <w:pPr>
        <w:pStyle w:val="Nadpis5"/>
      </w:pPr>
      <w:bookmarkStart w:id="103" w:name="_heading=h.fidi9zqmsgae" w:colFirst="0" w:colLast="0"/>
      <w:bookmarkEnd w:id="103"/>
      <w:r>
        <w:t>N = 1022</w:t>
      </w:r>
    </w:p>
    <w:p w14:paraId="0000006F" w14:textId="77777777" w:rsidR="00993910" w:rsidRDefault="00A9575F">
      <w:r>
        <w:rPr>
          <w:noProof/>
        </w:rPr>
        <w:drawing>
          <wp:inline distT="114300" distB="114300" distL="114300" distR="114300" wp14:anchorId="4BBE279D" wp14:editId="59028A60">
            <wp:extent cx="5731200" cy="1905000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70" w14:textId="77777777" w:rsidR="00993910" w:rsidRDefault="00993910"/>
    <w:p w14:paraId="00000071" w14:textId="77777777" w:rsidR="00993910" w:rsidRDefault="00A9575F" w:rsidP="00C82AD9">
      <w:pPr>
        <w:pStyle w:val="Nadpis5"/>
      </w:pPr>
      <w:bookmarkStart w:id="104" w:name="_heading=h.qia1hyjsfb9x" w:colFirst="0" w:colLast="0"/>
      <w:bookmarkEnd w:id="104"/>
      <w:r>
        <w:t xml:space="preserve">Graf </w:t>
      </w:r>
      <w:r>
        <w:rPr>
          <w:highlight w:val="yellow"/>
        </w:rPr>
        <w:t>XX</w:t>
      </w:r>
      <w:r>
        <w:t>. Způsob omezování: Vyhýbal jsem se určitému druhu alkoholu. Podle vzdělání.</w:t>
      </w:r>
    </w:p>
    <w:p w14:paraId="00000072" w14:textId="77777777" w:rsidR="00993910" w:rsidRDefault="00A9575F" w:rsidP="00C82AD9">
      <w:pPr>
        <w:pStyle w:val="Nadpis5"/>
      </w:pPr>
      <w:bookmarkStart w:id="105" w:name="_heading=h.alm45v74lvwd" w:colFirst="0" w:colLast="0"/>
      <w:bookmarkEnd w:id="105"/>
      <w:r>
        <w:t>N = 1022</w:t>
      </w:r>
    </w:p>
    <w:p w14:paraId="00000073" w14:textId="77777777" w:rsidR="00993910" w:rsidRDefault="00A9575F">
      <w:sdt>
        <w:sdtPr>
          <w:tag w:val="goog_rdk_7"/>
          <w:id w:val="1083261685"/>
        </w:sdtPr>
        <w:sdtEndPr/>
        <w:sdtContent/>
      </w:sdt>
      <w:r>
        <w:rPr>
          <w:noProof/>
        </w:rPr>
        <w:drawing>
          <wp:inline distT="114300" distB="114300" distL="114300" distR="114300" wp14:anchorId="518364A2" wp14:editId="38B879F0">
            <wp:extent cx="5731200" cy="3581400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74" w14:textId="0C30EE35" w:rsidR="00993910" w:rsidRDefault="00A9575F" w:rsidP="00C82AD9">
      <w:pPr>
        <w:pStyle w:val="Nadpis5"/>
      </w:pPr>
      <w:bookmarkStart w:id="106" w:name="_heading=h.43qemhvrgest" w:colFirst="0" w:colLast="0"/>
      <w:bookmarkEnd w:id="106"/>
      <w:r>
        <w:lastRenderedPageBreak/>
        <w:t xml:space="preserve">Graf </w:t>
      </w:r>
      <w:r>
        <w:rPr>
          <w:highlight w:val="yellow"/>
        </w:rPr>
        <w:t>XX</w:t>
      </w:r>
      <w:r>
        <w:t xml:space="preserve">. Způsob omezování: Vyhýbal jsem se určitému druhu alkoholu. Podle počtu vypitých </w:t>
      </w:r>
      <w:r w:rsidR="00C82AD9">
        <w:t>sklenic</w:t>
      </w:r>
      <w:r>
        <w:t xml:space="preserve"> za týde</w:t>
      </w:r>
      <w:r>
        <w:t>n.</w:t>
      </w:r>
    </w:p>
    <w:p w14:paraId="00000075" w14:textId="77777777" w:rsidR="00993910" w:rsidRDefault="00A9575F" w:rsidP="00C82AD9">
      <w:pPr>
        <w:pStyle w:val="Nadpis5"/>
      </w:pPr>
      <w:bookmarkStart w:id="107" w:name="_heading=h.w8fhxaws8o8" w:colFirst="0" w:colLast="0"/>
      <w:bookmarkEnd w:id="107"/>
      <w:r>
        <w:t>N = 929</w:t>
      </w:r>
    </w:p>
    <w:p w14:paraId="00000076" w14:textId="77777777" w:rsidR="00993910" w:rsidRDefault="00A9575F">
      <w:r>
        <w:rPr>
          <w:noProof/>
        </w:rPr>
        <w:drawing>
          <wp:inline distT="114300" distB="114300" distL="114300" distR="114300" wp14:anchorId="182AB2EC" wp14:editId="391ECD32">
            <wp:extent cx="5731200" cy="33401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77" w14:textId="77777777" w:rsidR="00993910" w:rsidRDefault="00993910"/>
    <w:p w14:paraId="00000078" w14:textId="77777777" w:rsidR="00993910" w:rsidRDefault="00A9575F" w:rsidP="00C82AD9">
      <w:pPr>
        <w:pStyle w:val="Nadpis5"/>
      </w:pPr>
      <w:bookmarkStart w:id="108" w:name="_heading=h.km421wq2iu43" w:colFirst="0" w:colLast="0"/>
      <w:bookmarkEnd w:id="108"/>
      <w:r>
        <w:t xml:space="preserve">Graf </w:t>
      </w:r>
      <w:r>
        <w:rPr>
          <w:highlight w:val="yellow"/>
        </w:rPr>
        <w:t>XX</w:t>
      </w:r>
      <w:r>
        <w:t>. Způsob omezování: Pil jsem jen při určitých příležitostech. Podle věku.</w:t>
      </w:r>
    </w:p>
    <w:p w14:paraId="00000079" w14:textId="77777777" w:rsidR="00993910" w:rsidRDefault="00A9575F" w:rsidP="00C82AD9">
      <w:pPr>
        <w:pStyle w:val="Nadpis5"/>
      </w:pPr>
      <w:bookmarkStart w:id="109" w:name="_heading=h.yl1n57el1xfe" w:colFirst="0" w:colLast="0"/>
      <w:bookmarkEnd w:id="109"/>
      <w:r>
        <w:t>N = 1022</w:t>
      </w:r>
    </w:p>
    <w:p w14:paraId="0000007A" w14:textId="77777777" w:rsidR="00993910" w:rsidRDefault="00A9575F">
      <w:r>
        <w:rPr>
          <w:noProof/>
        </w:rPr>
        <w:drawing>
          <wp:inline distT="114300" distB="114300" distL="114300" distR="114300" wp14:anchorId="6DB2B940" wp14:editId="7C79AE07">
            <wp:extent cx="5731200" cy="287020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7B" w14:textId="77777777" w:rsidR="00993910" w:rsidRDefault="00A9575F" w:rsidP="00C82AD9">
      <w:pPr>
        <w:pStyle w:val="Nadpis5"/>
      </w:pPr>
      <w:bookmarkStart w:id="110" w:name="_heading=h.1ejjeiir0xk8" w:colFirst="0" w:colLast="0"/>
      <w:bookmarkEnd w:id="110"/>
      <w:r>
        <w:lastRenderedPageBreak/>
        <w:t xml:space="preserve">Graf </w:t>
      </w:r>
      <w:r>
        <w:rPr>
          <w:highlight w:val="yellow"/>
        </w:rPr>
        <w:t>XX</w:t>
      </w:r>
      <w:r>
        <w:t>. Způsob omezování: Pil jsem jen při určitých příležitostech. Podle pohlaví.</w:t>
      </w:r>
    </w:p>
    <w:p w14:paraId="0000007C" w14:textId="77777777" w:rsidR="00993910" w:rsidRDefault="00A9575F" w:rsidP="00C82AD9">
      <w:pPr>
        <w:pStyle w:val="Nadpis5"/>
      </w:pPr>
      <w:bookmarkStart w:id="111" w:name="_heading=h.yohj3ztfy0mc" w:colFirst="0" w:colLast="0"/>
      <w:bookmarkEnd w:id="111"/>
      <w:r>
        <w:t>N = 1022</w:t>
      </w:r>
    </w:p>
    <w:p w14:paraId="0000007D" w14:textId="77777777" w:rsidR="00993910" w:rsidRDefault="00A9575F">
      <w:r>
        <w:rPr>
          <w:noProof/>
        </w:rPr>
        <w:drawing>
          <wp:inline distT="114300" distB="114300" distL="114300" distR="114300" wp14:anchorId="63164464" wp14:editId="684AA849">
            <wp:extent cx="5731200" cy="190500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7E" w14:textId="77777777" w:rsidR="00993910" w:rsidRDefault="00993910"/>
    <w:p w14:paraId="0000007F" w14:textId="77777777" w:rsidR="00993910" w:rsidRDefault="00A9575F" w:rsidP="00C82AD9">
      <w:pPr>
        <w:pStyle w:val="Nadpis5"/>
      </w:pPr>
      <w:bookmarkStart w:id="112" w:name="_heading=h.fvyenceno6cf" w:colFirst="0" w:colLast="0"/>
      <w:bookmarkEnd w:id="112"/>
      <w:r>
        <w:t xml:space="preserve">Graf </w:t>
      </w:r>
      <w:r>
        <w:rPr>
          <w:highlight w:val="yellow"/>
        </w:rPr>
        <w:t>XX</w:t>
      </w:r>
      <w:r>
        <w:t xml:space="preserve">. Způsob omezování: Pil jsem jen při určitých </w:t>
      </w:r>
      <w:r>
        <w:t>příležitostech. Podle vzdělání.</w:t>
      </w:r>
    </w:p>
    <w:p w14:paraId="00000080" w14:textId="77777777" w:rsidR="00993910" w:rsidRDefault="00A9575F" w:rsidP="00C82AD9">
      <w:pPr>
        <w:pStyle w:val="Nadpis5"/>
      </w:pPr>
      <w:bookmarkStart w:id="113" w:name="_heading=h.o8a3s0c2j66g" w:colFirst="0" w:colLast="0"/>
      <w:bookmarkEnd w:id="113"/>
      <w:r>
        <w:t>N = 1022</w:t>
      </w:r>
    </w:p>
    <w:p w14:paraId="00000081" w14:textId="77777777" w:rsidR="00993910" w:rsidRDefault="00A9575F">
      <w:r>
        <w:rPr>
          <w:noProof/>
        </w:rPr>
        <w:drawing>
          <wp:inline distT="114300" distB="114300" distL="114300" distR="114300" wp14:anchorId="1326F14F" wp14:editId="58040FAE">
            <wp:extent cx="5731200" cy="3581400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82" w14:textId="77777777" w:rsidR="00993910" w:rsidRDefault="00A9575F" w:rsidP="00C82AD9">
      <w:pPr>
        <w:pStyle w:val="Nadpis5"/>
      </w:pPr>
      <w:bookmarkStart w:id="114" w:name="_heading=h.2xobifrkz9lf" w:colFirst="0" w:colLast="0"/>
      <w:bookmarkEnd w:id="114"/>
      <w:r>
        <w:lastRenderedPageBreak/>
        <w:t xml:space="preserve">Graf </w:t>
      </w:r>
      <w:r>
        <w:rPr>
          <w:highlight w:val="yellow"/>
        </w:rPr>
        <w:t>XX</w:t>
      </w:r>
      <w:r>
        <w:t>. Způsob omezování: Pil jsem jen při určitých příležitostech. Podle počtu vypitých sklenic za týden.</w:t>
      </w:r>
    </w:p>
    <w:p w14:paraId="00000083" w14:textId="77777777" w:rsidR="00993910" w:rsidRDefault="00A9575F" w:rsidP="00C82AD9">
      <w:pPr>
        <w:pStyle w:val="Nadpis5"/>
      </w:pPr>
      <w:bookmarkStart w:id="115" w:name="_heading=h.48r4skr06t5" w:colFirst="0" w:colLast="0"/>
      <w:bookmarkEnd w:id="115"/>
      <w:r>
        <w:t>N = 929</w:t>
      </w:r>
    </w:p>
    <w:p w14:paraId="00000084" w14:textId="77777777" w:rsidR="00993910" w:rsidRDefault="00A9575F">
      <w:r>
        <w:rPr>
          <w:noProof/>
        </w:rPr>
        <w:drawing>
          <wp:inline distT="114300" distB="114300" distL="114300" distR="114300" wp14:anchorId="2EDA77F4" wp14:editId="0E389B25">
            <wp:extent cx="5731200" cy="3340100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85" w14:textId="77777777" w:rsidR="00993910" w:rsidRDefault="00993910"/>
    <w:p w14:paraId="00000086" w14:textId="77777777" w:rsidR="00993910" w:rsidRDefault="00993910">
      <w:pPr>
        <w:rPr>
          <w:i/>
        </w:rPr>
      </w:pPr>
    </w:p>
    <w:p w14:paraId="00000087" w14:textId="77777777" w:rsidR="00993910" w:rsidRDefault="00A9575F">
      <w:pPr>
        <w:rPr>
          <w:i/>
        </w:rPr>
      </w:pPr>
      <w:r>
        <w:rPr>
          <w:i/>
        </w:rPr>
        <w:t>Pozitivní a negativní dopady omezování konzumace</w:t>
      </w:r>
    </w:p>
    <w:p w14:paraId="00000088" w14:textId="73DB8E29" w:rsidR="00993910" w:rsidRDefault="00A9575F">
      <w:pPr>
        <w:ind w:firstLine="720"/>
      </w:pPr>
      <w:r>
        <w:t>V rámci výzkumu jsme se také zaměřili na to,</w:t>
      </w:r>
      <w:r>
        <w:t xml:space="preserve"> jaké dopady s sebou omezovaní alkoholu přináší. Přibližně </w:t>
      </w:r>
      <w:commentRangeStart w:id="116"/>
      <w:r>
        <w:t xml:space="preserve">třetina </w:t>
      </w:r>
      <w:commentRangeEnd w:id="116"/>
      <w:r w:rsidR="0032103E">
        <w:rPr>
          <w:rStyle w:val="Odkaznakoment"/>
        </w:rPr>
        <w:commentReference w:id="116"/>
      </w:r>
      <w:r>
        <w:t>(36 %) uvedla, že omezování alkoholu má pozitivní dopad na jejich tělesné zdraví - např. se jim zlepšil spánek, mají více energie a cítí se v lepší kondici. Čtvrtina (23 %) zaznamenala pozi</w:t>
      </w:r>
      <w:r>
        <w:t xml:space="preserve">tivní vliv na psychickou pohodu, popisují lepší náladu, celkový dobrý pocit, jsou na sebe více hrdí i mají pocit „čisté hlavy“. Zhruba desetina (11 </w:t>
      </w:r>
      <w:r w:rsidR="00C82AD9">
        <w:t>%) považuje</w:t>
      </w:r>
      <w:r>
        <w:t xml:space="preserve"> za hlavní přínos to, že se necítí opilí a netrpí kocovinou, a téměř stejný podíl (9 %) považuje </w:t>
      </w:r>
      <w:r>
        <w:t>za výhodu to, že ušetří.</w:t>
      </w:r>
      <w:r>
        <w:rPr>
          <w:color w:val="B45F06"/>
        </w:rPr>
        <w:t xml:space="preserve"> </w:t>
      </w:r>
      <w:r>
        <w:t>Někteří respondenti také uvádí, že po omezení alkoholu ztratili chuť ho konzumovat úplně a už jim ani nechybí. Negativní dopady pociťuje menší část zúčastněných. Téměř dvě třetiny (64 %) neuvedly žádné negativní zkušenosti. Osm pro</w:t>
      </w:r>
      <w:r>
        <w:t>cent však zmínilo problémy ve svém sociálním životě – např. přemlouvání okolí ke konzumaci, menší účast na společenských akcích, méně zábavy, pocit nepochopení či posměch, až úplnou ztrátu přátel. Dalších 13 % vnímá s omezením alkoholu naopak zdravotní obt</w:t>
      </w:r>
      <w:r>
        <w:t>íže, a to převážně psychické, jako např. horší nálada, chybějící pocit uvolnění, který jim alkohol přinášel či nervozita.</w:t>
      </w:r>
    </w:p>
    <w:p w14:paraId="00000089" w14:textId="77777777" w:rsidR="00993910" w:rsidRDefault="00993910">
      <w:pPr>
        <w:ind w:firstLine="720"/>
      </w:pPr>
    </w:p>
    <w:p w14:paraId="0000008A" w14:textId="77777777" w:rsidR="00993910" w:rsidRDefault="00A9575F">
      <w:pPr>
        <w:rPr>
          <w:i/>
        </w:rPr>
      </w:pPr>
      <w:r>
        <w:rPr>
          <w:i/>
        </w:rPr>
        <w:t>Subjektivní hodnocení omezování konzumace</w:t>
      </w:r>
    </w:p>
    <w:p w14:paraId="0000008B" w14:textId="0AE94FE6" w:rsidR="00993910" w:rsidRDefault="00A9575F">
      <w:pPr>
        <w:ind w:firstLine="720"/>
      </w:pPr>
      <w:del w:id="117" w:author="Jiří Vinopal" w:date="2025-09-23T15:31:00Z">
        <w:r w:rsidDel="0032103E">
          <w:delText>Výsledky s</w:delText>
        </w:r>
      </w:del>
      <w:ins w:id="118" w:author="Jiří Vinopal" w:date="2025-09-23T15:31:00Z">
        <w:r w:rsidR="0032103E">
          <w:t>S</w:t>
        </w:r>
      </w:ins>
      <w:r>
        <w:t>ubjektivní</w:t>
      </w:r>
      <w:del w:id="119" w:author="Jiří Vinopal" w:date="2025-09-23T15:31:00Z">
        <w:r w:rsidDel="0032103E">
          <w:delText>h</w:delText>
        </w:r>
        <w:r w:rsidDel="0032103E">
          <w:delText>o</w:delText>
        </w:r>
      </w:del>
      <w:r>
        <w:t xml:space="preserve"> hodnocení omezování konzumace </w:t>
      </w:r>
      <w:del w:id="120" w:author="Jiří Vinopal" w:date="2025-09-23T15:31:00Z">
        <w:r w:rsidDel="0032103E">
          <w:delText xml:space="preserve">pomocí </w:delText>
        </w:r>
      </w:del>
      <w:r>
        <w:t>způsob</w:t>
      </w:r>
      <w:ins w:id="121" w:author="Jiří Vinopal" w:date="2025-09-23T15:31:00Z">
        <w:r w:rsidR="0032103E">
          <w:t>y</w:t>
        </w:r>
      </w:ins>
      <w:del w:id="122" w:author="Jiří Vinopal" w:date="2025-09-23T15:31:00Z">
        <w:r w:rsidDel="0032103E">
          <w:delText>u/ů</w:delText>
        </w:r>
      </w:del>
      <w:r>
        <w:t xml:space="preserve"> uvedený</w:t>
      </w:r>
      <w:ins w:id="123" w:author="Jiří Vinopal" w:date="2025-09-23T15:31:00Z">
        <w:r w:rsidR="0032103E">
          <w:t>mi</w:t>
        </w:r>
      </w:ins>
      <w:del w:id="124" w:author="Jiří Vinopal" w:date="2025-09-23T15:31:00Z">
        <w:r w:rsidDel="0032103E">
          <w:delText>ch</w:delText>
        </w:r>
      </w:del>
      <w:r>
        <w:t xml:space="preserve"> v</w:t>
      </w:r>
      <w:ins w:id="125" w:author="Jiří Vinopal" w:date="2025-09-23T15:31:00Z">
        <w:r w:rsidR="0032103E">
          <w:t>ýše vyznívá tak</w:t>
        </w:r>
      </w:ins>
      <w:del w:id="126" w:author="Jiří Vinopal" w:date="2025-09-23T15:31:00Z">
        <w:r w:rsidDel="0032103E">
          <w:delText xml:space="preserve"> grafu </w:delText>
        </w:r>
        <w:r w:rsidRPr="00C82AD9" w:rsidDel="0032103E">
          <w:rPr>
            <w:highlight w:val="yellow"/>
          </w:rPr>
          <w:delText>XX</w:delText>
        </w:r>
        <w:r w:rsidDel="0032103E">
          <w:delText xml:space="preserve"> </w:delText>
        </w:r>
        <w:r w:rsidDel="0032103E">
          <w:delText>ukazují</w:delText>
        </w:r>
      </w:del>
      <w:r>
        <w:t xml:space="preserve">, že většina respondentů zvládá </w:t>
      </w:r>
      <w:ins w:id="127" w:author="Jiří Vinopal" w:date="2025-09-23T15:31:00Z">
        <w:r w:rsidR="0032103E">
          <w:t xml:space="preserve">díky tomu </w:t>
        </w:r>
      </w:ins>
      <w:r>
        <w:t>udržovat konzumaci na přiměřené úrovni. Více než polovině (51 %) se to daří dlouhodobě. Dalších 18 % respondentů odpovědělo, že se jim to daří po většinu času, i když občas zažívají období, kdy kontrolu ztrácejí. Celk</w:t>
      </w:r>
      <w:r>
        <w:t>ově tedy téměř sedm z deseti dotázaných (69 %) hodnotí svou regulaci spotřeby alkoholu některým ze zmíněných způsobů jako úspěšnou, a to buď trvale, nebo většinu času. Naopak jen malá část lidí přiznává, že má</w:t>
      </w:r>
      <w:ins w:id="128" w:author="Jiří Vinopal" w:date="2025-09-23T15:32:00Z">
        <w:r w:rsidR="001D7A3C">
          <w:t xml:space="preserve"> i při využívání </w:t>
        </w:r>
      </w:ins>
      <w:del w:id="129" w:author="Jiří Vinopal" w:date="2025-09-23T15:32:00Z">
        <w:r w:rsidDel="001D7A3C">
          <w:delText xml:space="preserve">, s pomocí </w:delText>
        </w:r>
      </w:del>
      <w:r>
        <w:t xml:space="preserve">těchto způsobů, </w:t>
      </w:r>
      <w:r>
        <w:lastRenderedPageBreak/>
        <w:t>s</w:t>
      </w:r>
      <w:del w:id="130" w:author="Jiří Vinopal" w:date="2025-09-23T15:32:00Z">
        <w:r w:rsidDel="001D7A3C">
          <w:delText xml:space="preserve"> </w:delText>
        </w:r>
      </w:del>
      <w:ins w:id="131" w:author="Jiří Vinopal" w:date="2025-09-23T15:32:00Z">
        <w:r w:rsidR="001D7A3C">
          <w:t> </w:t>
        </w:r>
      </w:ins>
      <w:r>
        <w:t>regulací</w:t>
      </w:r>
      <w:ins w:id="132" w:author="Jiří Vinopal" w:date="2025-09-23T15:32:00Z">
        <w:r w:rsidR="001D7A3C">
          <w:t xml:space="preserve"> celkové</w:t>
        </w:r>
      </w:ins>
      <w:r>
        <w:t xml:space="preserve"> konzumace</w:t>
      </w:r>
      <w:r>
        <w:t xml:space="preserve"> alkoholu potíže. Omezování konzumace se dlouhodobě nedaří 2 % respondentů a 5 % uvádí, že se jim většinou nedaří konzumaci udržet pod kontrolou, i když po nějaké období ano. Téměř každý čtvrtý (24 %) nad omezováním konzumace nepřemýšlí a toto téma neřeší,</w:t>
      </w:r>
      <w:r>
        <w:t xml:space="preserve"> což by mohlo být zapříčiněno jejich nízkou spotřebou alkoholu, a tedy i nízké relevance tohoto tématu. </w:t>
      </w:r>
      <w:commentRangeStart w:id="133"/>
      <w:r>
        <w:t>Jinými slovy, některý z uvedeného způsobu/</w:t>
      </w:r>
      <w:r w:rsidR="00C82AD9">
        <w:t>ů omezování</w:t>
      </w:r>
      <w:r>
        <w:t xml:space="preserve"> konzumace využívají </w:t>
      </w:r>
      <w:commentRangeStart w:id="134"/>
      <w:commentRangeStart w:id="135"/>
      <w:r>
        <w:t>nevědomě</w:t>
      </w:r>
      <w:commentRangeEnd w:id="134"/>
      <w:r w:rsidR="001D7A3C">
        <w:rPr>
          <w:rStyle w:val="Odkaznakoment"/>
        </w:rPr>
        <w:commentReference w:id="134"/>
      </w:r>
      <w:commentRangeEnd w:id="135"/>
      <w:r w:rsidR="007D25B9">
        <w:rPr>
          <w:rStyle w:val="Odkaznakoment"/>
        </w:rPr>
        <w:commentReference w:id="135"/>
      </w:r>
      <w:r>
        <w:t>.</w:t>
      </w:r>
      <w:commentRangeEnd w:id="133"/>
      <w:r w:rsidR="001D7A3C">
        <w:rPr>
          <w:rStyle w:val="Odkaznakoment"/>
        </w:rPr>
        <w:commentReference w:id="133"/>
      </w:r>
    </w:p>
    <w:p w14:paraId="0000008C" w14:textId="77777777" w:rsidR="00993910" w:rsidRDefault="00993910">
      <w:pPr>
        <w:rPr>
          <w:color w:val="FF0000"/>
        </w:rPr>
      </w:pPr>
    </w:p>
    <w:p w14:paraId="0000008D" w14:textId="77777777" w:rsidR="00993910" w:rsidRDefault="00A9575F" w:rsidP="00C82AD9">
      <w:pPr>
        <w:pStyle w:val="Nadpis5"/>
      </w:pPr>
      <w:bookmarkStart w:id="136" w:name="_heading=h.brv7w1q7eoms" w:colFirst="0" w:colLast="0"/>
      <w:bookmarkEnd w:id="136"/>
      <w:r>
        <w:t xml:space="preserve">Graf </w:t>
      </w:r>
      <w:r>
        <w:rPr>
          <w:highlight w:val="yellow"/>
        </w:rPr>
        <w:t>XX</w:t>
      </w:r>
      <w:r>
        <w:t>. Jak u sebe z dlouhodobého pohledu hodnotíte úspěšnost tako</w:t>
      </w:r>
      <w:r>
        <w:t xml:space="preserve">véhoto omezování konzumace alkoholu bez úplné abstinence, tedy udržování konzumace na, pro Vás, přiměřené úrovni? </w:t>
      </w:r>
    </w:p>
    <w:p w14:paraId="0000008E" w14:textId="77777777" w:rsidR="00993910" w:rsidRDefault="00A9575F" w:rsidP="00C82AD9">
      <w:pPr>
        <w:pStyle w:val="Nadpis5"/>
      </w:pPr>
      <w:bookmarkStart w:id="137" w:name="_heading=h.wcrtbjtkz0v4" w:colFirst="0" w:colLast="0"/>
      <w:bookmarkEnd w:id="137"/>
      <w:r>
        <w:t>N = 778</w:t>
      </w:r>
    </w:p>
    <w:p w14:paraId="0000008F" w14:textId="77777777" w:rsidR="00993910" w:rsidRDefault="00A9575F">
      <w:r>
        <w:rPr>
          <w:noProof/>
          <w:color w:val="FF0000"/>
        </w:rPr>
        <w:drawing>
          <wp:inline distT="114300" distB="114300" distL="114300" distR="114300" wp14:anchorId="2CA48334" wp14:editId="3E4A3489">
            <wp:extent cx="5731200" cy="2387600"/>
            <wp:effectExtent l="0" t="0" r="0" b="0"/>
            <wp:docPr id="1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90" w14:textId="7DD4B0F3" w:rsidR="00993910" w:rsidRDefault="00A9575F">
      <w:pPr>
        <w:ind w:firstLine="720"/>
      </w:pPr>
      <w:r>
        <w:t>Z výzkumu vyplývá, že respondenti hodnotí své schopnosti omezovat konzumaci alkoholu převážně pozitivně. Na pětibodové škále, kde 1</w:t>
      </w:r>
      <w:r>
        <w:t xml:space="preserve"> znamená „daří se výborně“ a 5 „nedaří se vůbec“, téměř polovina (45 %) uvedla, že se jim omezování své omezování hodnotí dokonce za výborné. Třetina vnímá omezování konzumace spíše za </w:t>
      </w:r>
      <w:r w:rsidR="00C82AD9">
        <w:t>průměrné (</w:t>
      </w:r>
      <w:r>
        <w:t>17 % za velmi dobré, 15 % dobré). Omezovat konzumaci se vůbec</w:t>
      </w:r>
      <w:r>
        <w:t xml:space="preserve"> nedaří pouze </w:t>
      </w:r>
      <w:commentRangeStart w:id="138"/>
      <w:r>
        <w:t>3</w:t>
      </w:r>
      <w:commentRangeEnd w:id="138"/>
      <w:r w:rsidR="00E71101">
        <w:rPr>
          <w:rStyle w:val="Odkaznakoment"/>
        </w:rPr>
        <w:commentReference w:id="138"/>
      </w:r>
      <w:r>
        <w:t xml:space="preserve"> %. </w:t>
      </w:r>
    </w:p>
    <w:p w14:paraId="00000091" w14:textId="77777777" w:rsidR="00993910" w:rsidRDefault="00993910"/>
    <w:p w14:paraId="00000092" w14:textId="77777777" w:rsidR="00993910" w:rsidRDefault="00A9575F" w:rsidP="00C82AD9">
      <w:pPr>
        <w:pStyle w:val="Nadpis5"/>
      </w:pPr>
      <w:bookmarkStart w:id="139" w:name="_heading=h.kcanhie616sh" w:colFirst="0" w:colLast="0"/>
      <w:bookmarkEnd w:id="139"/>
      <w:r>
        <w:t xml:space="preserve">Graf </w:t>
      </w:r>
      <w:r>
        <w:rPr>
          <w:highlight w:val="yellow"/>
        </w:rPr>
        <w:t>XX</w:t>
      </w:r>
      <w:r>
        <w:t>. Ohodnoťte, jak se vám celkově daří omezovat konzumaci alkoholu známkou jako ve škole, kde 1 znamená, že se vám to daří výborně, a 5, že se vám to nedaří vůbec.</w:t>
      </w:r>
    </w:p>
    <w:p w14:paraId="00000093" w14:textId="77777777" w:rsidR="00993910" w:rsidRDefault="00A9575F" w:rsidP="00C82AD9">
      <w:pPr>
        <w:pStyle w:val="Nadpis5"/>
      </w:pPr>
      <w:bookmarkStart w:id="140" w:name="_heading=h.gn22xee6erjc" w:colFirst="0" w:colLast="0"/>
      <w:bookmarkEnd w:id="140"/>
      <w:r>
        <w:t>N = 1022</w:t>
      </w:r>
    </w:p>
    <w:p w14:paraId="00000094" w14:textId="77777777" w:rsidR="00993910" w:rsidRDefault="00A9575F">
      <w:pPr>
        <w:rPr>
          <w:color w:val="FF0000"/>
        </w:rPr>
      </w:pPr>
      <w:r>
        <w:rPr>
          <w:noProof/>
          <w:color w:val="FF0000"/>
        </w:rPr>
        <w:drawing>
          <wp:inline distT="114300" distB="114300" distL="114300" distR="114300" wp14:anchorId="3FCE5305" wp14:editId="6953CC31">
            <wp:extent cx="5731200" cy="167640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95" w14:textId="77777777" w:rsidR="00993910" w:rsidRDefault="00993910"/>
    <w:p w14:paraId="00000096" w14:textId="77777777" w:rsidR="00993910" w:rsidRDefault="00A9575F">
      <w:pPr>
        <w:pStyle w:val="Nadpis1"/>
      </w:pPr>
      <w:bookmarkStart w:id="141" w:name="_heading=h.h0p01ja1xg78" w:colFirst="0" w:colLast="0"/>
      <w:bookmarkEnd w:id="141"/>
      <w:r>
        <w:lastRenderedPageBreak/>
        <w:t>3. Krátkodobá abstinence</w:t>
      </w:r>
    </w:p>
    <w:p w14:paraId="00000099" w14:textId="5137355F" w:rsidR="00993910" w:rsidRDefault="00A9575F">
      <w:pPr>
        <w:ind w:firstLine="720"/>
      </w:pPr>
      <w:r>
        <w:t xml:space="preserve">Krátkodobá abstinence je záměrné zdržení se konzumace alkoholu po určitou omezenou dobu. Většinou se </w:t>
      </w:r>
      <w:ins w:id="142" w:author="Jiří Vinopal" w:date="2025-09-23T15:45:00Z">
        <w:r w:rsidR="001B1C61">
          <w:t xml:space="preserve">odehrává v rámci nějaké </w:t>
        </w:r>
      </w:ins>
      <w:del w:id="143" w:author="Jiří Vinopal" w:date="2025-09-23T15:45:00Z">
        <w:r w:rsidDel="001B1C61">
          <w:delText xml:space="preserve">jedná o </w:delText>
        </w:r>
      </w:del>
      <w:r>
        <w:t xml:space="preserve">krátkodobé abstinenční výzvy, jako je například celosvětově rozšířený suchý leden nebo v českém kontextu fenomén </w:t>
      </w:r>
      <w:proofErr w:type="spellStart"/>
      <w:r>
        <w:t>Suchej</w:t>
      </w:r>
      <w:proofErr w:type="spellEnd"/>
      <w:r>
        <w:t xml:space="preserve"> únor. Krátkodobá abstinence</w:t>
      </w:r>
      <w:r>
        <w:t xml:space="preserve"> může mít významné pozitivní zdravotní i sociální dopady. Například </w:t>
      </w:r>
      <w:proofErr w:type="spellStart"/>
      <w:r>
        <w:t>Mehta</w:t>
      </w:r>
      <w:proofErr w:type="spellEnd"/>
      <w:r>
        <w:t xml:space="preserve"> et al. (2018) prokázali, že již po jednom měsíci abstinence lze sledovat zlepšení zdravotního stavu (pokles inzulínové rezistence, zlepšení funkce jater a snížení krevního tlaku). Z </w:t>
      </w:r>
      <w:r>
        <w:t xml:space="preserve">pozitivních změn, co se týče životního stylu a chování, stojí za zmínku především zvýšení </w:t>
      </w:r>
      <w:proofErr w:type="spellStart"/>
      <w:r>
        <w:t>wellbeingu</w:t>
      </w:r>
      <w:proofErr w:type="spellEnd"/>
      <w:r>
        <w:t xml:space="preserve"> (pocitu pohody) a dlouhodobé snížení celkové konzumace alkoholu (</w:t>
      </w:r>
      <w:proofErr w:type="spellStart"/>
      <w:r>
        <w:t>Bitters</w:t>
      </w:r>
      <w:proofErr w:type="spellEnd"/>
      <w:r>
        <w:t xml:space="preserve"> et al, 2023). </w:t>
      </w:r>
      <w:del w:id="144" w:author="Jiří Vinopal" w:date="2025-09-23T15:45:00Z">
        <w:r w:rsidDel="001B1C61">
          <w:delText>Obdobně k</w:delText>
        </w:r>
      </w:del>
      <w:ins w:id="145" w:author="Jiří Vinopal" w:date="2025-09-23T15:45:00Z">
        <w:r w:rsidR="001B1C61">
          <w:t>K</w:t>
        </w:r>
      </w:ins>
      <w:r>
        <w:t xml:space="preserve">rátkodobé výzvy </w:t>
      </w:r>
      <w:ins w:id="146" w:author="Jiří Vinopal" w:date="2025-09-23T15:46:00Z">
        <w:r w:rsidR="001B1C61">
          <w:t xml:space="preserve">období </w:t>
        </w:r>
      </w:ins>
      <w:r>
        <w:t>bez konzumace alkoholu podporují sebereflex</w:t>
      </w:r>
      <w:r>
        <w:t>i a mohou vést k přehodnocení vlastního vztahu k alkoholu (</w:t>
      </w:r>
      <w:proofErr w:type="spellStart"/>
      <w:r>
        <w:t>Field</w:t>
      </w:r>
      <w:proofErr w:type="spellEnd"/>
      <w:r>
        <w:t xml:space="preserve"> et al., 2020). Klíčovým faktorem úspěšnosti těchto výzev však dle </w:t>
      </w:r>
      <w:proofErr w:type="spellStart"/>
      <w:r>
        <w:t>Butters</w:t>
      </w:r>
      <w:proofErr w:type="spellEnd"/>
      <w:r>
        <w:t xml:space="preserve"> et al.</w:t>
      </w:r>
      <w:ins w:id="147" w:author="Jiří Vinopal" w:date="2025-09-23T15:46:00Z">
        <w:r w:rsidR="001B1C61">
          <w:t>(vročení)</w:t>
        </w:r>
      </w:ins>
      <w:r>
        <w:t xml:space="preserve"> není pouze samotná abstinence, ale i doprovodné programy, jako jsou registrace, monitorování pokroku či podpor</w:t>
      </w:r>
      <w:r>
        <w:t>a mezi účastníky. Přizpůsobení těchto podpůrných prvků konkrétní společnosti může výrazně zvýšit efektivitu daných iniciativ. Pro účely našeho výzkumu krátkodobou abstinencí rozumíme záměrné nepití alkoholu po dobu minimálně 3 týdnů.</w:t>
      </w:r>
    </w:p>
    <w:p w14:paraId="0000009A" w14:textId="77777777" w:rsidR="00993910" w:rsidRDefault="00A9575F">
      <w:pPr>
        <w:pStyle w:val="Nadpis2"/>
      </w:pPr>
      <w:bookmarkStart w:id="148" w:name="_heading=h.lss98kazyjz" w:colFirst="0" w:colLast="0"/>
      <w:bookmarkEnd w:id="148"/>
      <w:r>
        <w:t>3.1 Krátkodobá abstine</w:t>
      </w:r>
      <w:r>
        <w:t>nce v ČR</w:t>
      </w:r>
    </w:p>
    <w:p w14:paraId="0000009B" w14:textId="1EB79858" w:rsidR="00993910" w:rsidRDefault="00A9575F">
      <w:pPr>
        <w:ind w:firstLine="720"/>
      </w:pPr>
      <w:r>
        <w:t xml:space="preserve">V českém kontextu byla </w:t>
      </w:r>
      <w:del w:id="149" w:author="Jiří Vinopal" w:date="2025-09-23T15:47:00Z">
        <w:r w:rsidDel="00E97C2B">
          <w:delText xml:space="preserve">iniciativa </w:delText>
        </w:r>
      </w:del>
      <w:ins w:id="150" w:author="Jiří Vinopal" w:date="2025-09-23T15:47:00Z">
        <w:r w:rsidR="00E97C2B">
          <w:t>myšlenka</w:t>
        </w:r>
        <w:r w:rsidR="00E97C2B">
          <w:t xml:space="preserve"> </w:t>
        </w:r>
      </w:ins>
      <w:r>
        <w:t xml:space="preserve">abstinenčního měsíce převzata iniciativou </w:t>
      </w:r>
      <w:sdt>
        <w:sdtPr>
          <w:tag w:val="goog_rdk_9"/>
          <w:id w:val="-528270298"/>
        </w:sdtPr>
        <w:sdtEndPr/>
        <w:sdtContent/>
      </w:sdt>
      <w:proofErr w:type="spellStart"/>
      <w:r>
        <w:rPr>
          <w:i/>
        </w:rPr>
        <w:t>Suchej</w:t>
      </w:r>
      <w:proofErr w:type="spellEnd"/>
      <w:r>
        <w:rPr>
          <w:i/>
        </w:rPr>
        <w:t xml:space="preserve"> únor</w:t>
      </w:r>
      <w:r>
        <w:t xml:space="preserve">, která podporuje, jak z názvu vyplývá, abstinenci v měsíci únor a vybízí </w:t>
      </w:r>
      <w:ins w:id="151" w:author="Jiří Vinopal" w:date="2025-09-23T15:47:00Z">
        <w:r w:rsidR="00E97C2B">
          <w:t xml:space="preserve">lidi </w:t>
        </w:r>
      </w:ins>
      <w:r>
        <w:t xml:space="preserve">k zamyšlení nad </w:t>
      </w:r>
      <w:del w:id="152" w:author="Jiří Vinopal" w:date="2025-09-23T15:47:00Z">
        <w:r w:rsidDel="00E97C2B">
          <w:delText xml:space="preserve">svými </w:delText>
        </w:r>
      </w:del>
      <w:ins w:id="153" w:author="Jiří Vinopal" w:date="2025-09-23T15:47:00Z">
        <w:r w:rsidR="00E97C2B">
          <w:t>jejich</w:t>
        </w:r>
        <w:r w:rsidR="00E97C2B">
          <w:t xml:space="preserve"> </w:t>
        </w:r>
      </w:ins>
      <w:r>
        <w:t xml:space="preserve">návyky spojenými s konzumací alkoholu a zjištění toho, jaký vliv má alkohol na jejich život. V roce 2025 se jednalo již o 13. ročník výzvy a podařilo se </w:t>
      </w:r>
      <w:ins w:id="154" w:author="Jiří Vinopal" w:date="2025-09-23T15:47:00Z">
        <w:r w:rsidR="00E97C2B">
          <w:t xml:space="preserve">do ní </w:t>
        </w:r>
      </w:ins>
      <w:r>
        <w:t>aktivně</w:t>
      </w:r>
      <w:r>
        <w:t xml:space="preserve"> zapojit 22 % dospělých, což bylo o </w:t>
      </w:r>
      <w:r w:rsidR="00C82AD9">
        <w:t>5 procentních</w:t>
      </w:r>
      <w:r>
        <w:t xml:space="preserve"> bodů více než rok před tím. Tento </w:t>
      </w:r>
      <w:commentRangeStart w:id="155"/>
      <w:r>
        <w:t xml:space="preserve">trend </w:t>
      </w:r>
      <w:commentRangeEnd w:id="155"/>
      <w:r w:rsidR="00E97C2B">
        <w:rPr>
          <w:rStyle w:val="Odkaznakoment"/>
        </w:rPr>
        <w:commentReference w:id="155"/>
      </w:r>
      <w:r>
        <w:t>ukazuje rostoucí důraz na uvědomělou konzumaci alkoholu a snahu o zdravější životní styl. Znalost kampaně napříč populací dosahuje 83 %. Lidé se o kampani dozvídají n</w:t>
      </w:r>
      <w:r>
        <w:t>ejčastěji díky rodině a přátelům, dále také díky médiím a sociálním sítím (</w:t>
      </w:r>
      <w:proofErr w:type="spellStart"/>
      <w:r>
        <w:t>Nielsen</w:t>
      </w:r>
      <w:proofErr w:type="spellEnd"/>
      <w:r>
        <w:t xml:space="preserve">, 2025). </w:t>
      </w:r>
    </w:p>
    <w:p w14:paraId="0000009C" w14:textId="5EE8C6A9" w:rsidR="00993910" w:rsidRDefault="00A9575F">
      <w:pPr>
        <w:ind w:firstLine="720"/>
      </w:pPr>
      <w:r>
        <w:t>Z výsledků našeho výzkumu vyplývá</w:t>
      </w:r>
      <w:ins w:id="156" w:author="Jiří Vinopal" w:date="2025-09-23T15:48:00Z">
        <w:r w:rsidR="00E97C2B">
          <w:t>,</w:t>
        </w:r>
      </w:ins>
      <w:r>
        <w:t xml:space="preserve"> že s nějakou formou krátkodobé abstinence (delší než tři týdny) má zkušenost 61 % respondentů, kteří konzumují alkohol. Skoro třet</w:t>
      </w:r>
      <w:r>
        <w:t xml:space="preserve">ina respondentů (31 %) dokonce krátkodobě abstinuje více než jednou ročně a čtvrtina (25 %) alespoň jednou krátkodobou abstinenci vyzkoušela. Pozorujeme poměrně velké rozpětí v délce poslední krátkodobé </w:t>
      </w:r>
      <w:r w:rsidR="00C82AD9">
        <w:t>abstinence,</w:t>
      </w:r>
      <w:r>
        <w:t xml:space="preserve"> jako nejkratší respondenti uvedli jeden t</w:t>
      </w:r>
      <w:r>
        <w:t xml:space="preserve">ýden (to sice neodpovídá námi zvolené minimální délce pro krátkodobou abstinenci, ale může se jednat o předčasně ukončenou abstinenci, která byla plánovaná na více týdnů). </w:t>
      </w:r>
      <w:commentRangeStart w:id="157"/>
      <w:r>
        <w:t xml:space="preserve">Střední hodnota </w:t>
      </w:r>
      <w:commentRangeEnd w:id="157"/>
      <w:r w:rsidR="00E97C2B">
        <w:rPr>
          <w:rStyle w:val="Odkaznakoment"/>
        </w:rPr>
        <w:commentReference w:id="157"/>
      </w:r>
      <w:r>
        <w:t>je 6 týdnů, ale nejčastěji respondenti, kteří někdy krátkodobě absti</w:t>
      </w:r>
      <w:r>
        <w:t xml:space="preserve">novali, vypovídali, že jejich poslední krátkodobá abstinence trvala 4 týdny. To může naznačovat, že je rozšířené se zapojit do výzev jako je </w:t>
      </w:r>
      <w:proofErr w:type="spellStart"/>
      <w:r>
        <w:t>Suchej</w:t>
      </w:r>
      <w:proofErr w:type="spellEnd"/>
      <w:r>
        <w:t xml:space="preserve"> únor nebo jiný suchý měsíc </w:t>
      </w:r>
      <w:r w:rsidR="00C82AD9">
        <w:t>anebo</w:t>
      </w:r>
      <w:r>
        <w:t xml:space="preserve"> popularitu časového horizontu jed</w:t>
      </w:r>
      <w:ins w:id="158" w:author="Jiří Vinopal" w:date="2025-09-23T15:49:00Z">
        <w:r w:rsidR="00E97C2B">
          <w:t>noho</w:t>
        </w:r>
      </w:ins>
      <w:del w:id="159" w:author="Jiří Vinopal" w:date="2025-09-23T15:49:00Z">
        <w:r w:rsidDel="00E97C2B">
          <w:delText>en</w:delText>
        </w:r>
      </w:del>
      <w:r>
        <w:t xml:space="preserve"> </w:t>
      </w:r>
      <w:ins w:id="160" w:author="Jiří Vinopal" w:date="2025-09-23T15:50:00Z">
        <w:r w:rsidR="00E97C2B">
          <w:t xml:space="preserve">kalendářního </w:t>
        </w:r>
      </w:ins>
      <w:r>
        <w:t>měsíc</w:t>
      </w:r>
      <w:ins w:id="161" w:author="Jiří Vinopal" w:date="2025-09-23T15:50:00Z">
        <w:r w:rsidR="00E97C2B">
          <w:t>e</w:t>
        </w:r>
      </w:ins>
      <w:r>
        <w:t xml:space="preserve">, jako </w:t>
      </w:r>
      <w:r>
        <w:t>osobní</w:t>
      </w:r>
      <w:ins w:id="162" w:author="Jiří Vinopal" w:date="2025-09-23T15:50:00Z">
        <w:r w:rsidR="00E97C2B">
          <w:t>ho</w:t>
        </w:r>
      </w:ins>
      <w:r>
        <w:t xml:space="preserve"> cíl</w:t>
      </w:r>
      <w:ins w:id="163" w:author="Jiří Vinopal" w:date="2025-09-23T15:50:00Z">
        <w:r w:rsidR="00E97C2B">
          <w:t>e</w:t>
        </w:r>
      </w:ins>
      <w:r>
        <w:t xml:space="preserve"> pro krátkodobou </w:t>
      </w:r>
      <w:r>
        <w:t xml:space="preserve">abstinenci. </w:t>
      </w:r>
    </w:p>
    <w:p w14:paraId="0000009D" w14:textId="77777777" w:rsidR="00993910" w:rsidRDefault="00A9575F" w:rsidP="00C82AD9">
      <w:pPr>
        <w:pStyle w:val="Nadpis5"/>
      </w:pPr>
      <w:bookmarkStart w:id="164" w:name="_heading=h.xwlpfmhh1vcj" w:colFirst="0" w:colLast="0"/>
      <w:bookmarkEnd w:id="164"/>
      <w:r>
        <w:lastRenderedPageBreak/>
        <w:t xml:space="preserve">Graf </w:t>
      </w:r>
      <w:r>
        <w:rPr>
          <w:highlight w:val="yellow"/>
        </w:rPr>
        <w:t>XX</w:t>
      </w:r>
      <w:r>
        <w:t>. Zkusil/a jste někdy krátkodobě abstinovat?</w:t>
      </w:r>
    </w:p>
    <w:p w14:paraId="0000009E" w14:textId="77777777" w:rsidR="00993910" w:rsidRDefault="00A9575F" w:rsidP="00C82AD9">
      <w:pPr>
        <w:pStyle w:val="Nadpis5"/>
      </w:pPr>
      <w:bookmarkStart w:id="165" w:name="_heading=h.a56mtrh201g7" w:colFirst="0" w:colLast="0"/>
      <w:bookmarkEnd w:id="165"/>
      <w:r>
        <w:t>N = 1022</w:t>
      </w:r>
    </w:p>
    <w:p w14:paraId="000000A0" w14:textId="5C0F3E1F" w:rsidR="00993910" w:rsidRDefault="00A9575F" w:rsidP="00C82AD9">
      <w:pPr>
        <w:rPr>
          <w:color w:val="4A86E8"/>
        </w:rPr>
      </w:pPr>
      <w:sdt>
        <w:sdtPr>
          <w:tag w:val="goog_rdk_10"/>
          <w:id w:val="1657429206"/>
        </w:sdtPr>
        <w:sdtEndPr/>
        <w:sdtContent/>
      </w:sdt>
      <w:r>
        <w:rPr>
          <w:noProof/>
          <w:color w:val="4A86E8"/>
        </w:rPr>
        <w:drawing>
          <wp:inline distT="114300" distB="114300" distL="114300" distR="114300" wp14:anchorId="4ECD6AC9" wp14:editId="39868BF1">
            <wp:extent cx="5731200" cy="1790700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1" w14:textId="5347B57A" w:rsidR="00993910" w:rsidRDefault="00A9575F">
      <w:pPr>
        <w:ind w:firstLine="720"/>
      </w:pPr>
      <w:r>
        <w:t>Co se týče úspěšnosti splnění vlastního cíle pro krátkodobou abstinenci, velmi pozitivním zjištěním našeho výzkumu je, že pouze 6 % respondentů (kteří někdy vyzkoušeli krátkodobě</w:t>
      </w:r>
      <w:r>
        <w:t xml:space="preserve"> abstinovat) </w:t>
      </w:r>
      <w:del w:id="166" w:author="Jiří Vinopal" w:date="2025-09-23T15:51:00Z">
        <w:r w:rsidDel="004A4544">
          <w:delText xml:space="preserve">svou </w:delText>
        </w:r>
      </w:del>
      <w:r>
        <w:t xml:space="preserve">naplánovanou délku </w:t>
      </w:r>
      <w:del w:id="167" w:author="Jiří Vinopal" w:date="2025-09-23T15:51:00Z">
        <w:r w:rsidDel="004A4544">
          <w:delText xml:space="preserve">krátkodobé abstinence </w:delText>
        </w:r>
      </w:del>
      <w:proofErr w:type="gramStart"/>
      <w:r>
        <w:t>nedodrželo a  ukončilo</w:t>
      </w:r>
      <w:proofErr w:type="gramEnd"/>
      <w:r>
        <w:t xml:space="preserve"> ji dříve. Z výpovědí respondentů vyplývá, že nejčastějším důvodem pro porušení abstinence před koncem naplánované délky byla účast na sociálních akcích - např. “Nastala zvláš</w:t>
      </w:r>
      <w:r>
        <w:t>tní příležitost - pití s přáteli”, “Oslava narozenin” nebo “Setkání s přáteli”. Dále respondenti zmiňovali pocity stresu nebo “Nepříjemná událost v životě a potřeba prožít si pocity s ní spojené”. Úspěšně dodrželo plánovanou délku krátkodobé abstinence 38 </w:t>
      </w:r>
      <w:r>
        <w:t>% z těchto respondentů a skoro pětina (19 %) dokonce abstinovala déle, než si původně naplánovala. Více než třetina respondentů (36 %), kteří krátkodobou abstinenci někdy vyzkoušeli, si předem žádnou konkrétní délku abstinence neurčila. Z tohoto hlediska l</w:t>
      </w:r>
      <w:r>
        <w:t xml:space="preserve">ze soudit, že Češi, kteří se rozhodnou krátkodobě abstinovat, jsou poměrně úspěšní v dodržování stanovené délky abstinence nebo si předem dobu abstinence </w:t>
      </w:r>
      <w:commentRangeStart w:id="168"/>
      <w:r>
        <w:t>neurčují</w:t>
      </w:r>
      <w:commentRangeEnd w:id="168"/>
      <w:r w:rsidR="00CB4F19">
        <w:rPr>
          <w:rStyle w:val="Odkaznakoment"/>
        </w:rPr>
        <w:commentReference w:id="168"/>
      </w:r>
      <w:r>
        <w:t>.</w:t>
      </w:r>
    </w:p>
    <w:p w14:paraId="000000A2" w14:textId="77777777" w:rsidR="00993910" w:rsidRDefault="00A9575F">
      <w:pPr>
        <w:rPr>
          <w:i/>
          <w:color w:val="1F4E79"/>
        </w:rPr>
      </w:pPr>
      <w:r>
        <w:rPr>
          <w:i/>
          <w:color w:val="1F4E79"/>
        </w:rPr>
        <w:t xml:space="preserve">Graf </w:t>
      </w:r>
      <w:r>
        <w:rPr>
          <w:i/>
          <w:color w:val="1F4E79"/>
          <w:highlight w:val="yellow"/>
        </w:rPr>
        <w:t>XX</w:t>
      </w:r>
      <w:r>
        <w:rPr>
          <w:i/>
          <w:color w:val="1F4E79"/>
        </w:rPr>
        <w:t>. Dodržel/a jste poslední krátkodobou abstinenci v původně naplánované délce?</w:t>
      </w:r>
    </w:p>
    <w:p w14:paraId="000000A3" w14:textId="77777777" w:rsidR="00993910" w:rsidRDefault="00A9575F">
      <w:pPr>
        <w:rPr>
          <w:i/>
          <w:color w:val="1F4E79"/>
        </w:rPr>
      </w:pPr>
      <w:r>
        <w:rPr>
          <w:i/>
          <w:color w:val="1F4E79"/>
        </w:rPr>
        <w:t>N = 547</w:t>
      </w:r>
    </w:p>
    <w:p w14:paraId="000000A4" w14:textId="77777777" w:rsidR="00993910" w:rsidRDefault="00A9575F">
      <w:pPr>
        <w:rPr>
          <w:color w:val="4A86E8"/>
        </w:rPr>
      </w:pPr>
      <w:sdt>
        <w:sdtPr>
          <w:tag w:val="goog_rdk_11"/>
          <w:id w:val="1009611735"/>
        </w:sdtPr>
        <w:sdtEndPr/>
        <w:sdtContent/>
      </w:sdt>
      <w:r>
        <w:rPr>
          <w:noProof/>
          <w:color w:val="4A86E8"/>
        </w:rPr>
        <w:drawing>
          <wp:inline distT="114300" distB="114300" distL="114300" distR="114300" wp14:anchorId="79B37E1B" wp14:editId="75F9BEAD">
            <wp:extent cx="5731200" cy="1676400"/>
            <wp:effectExtent l="0" t="0" r="0" b="0"/>
            <wp:docPr id="1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5" w14:textId="77777777" w:rsidR="00993910" w:rsidRDefault="00993910">
      <w:pPr>
        <w:rPr>
          <w:color w:val="4A86E8"/>
        </w:rPr>
      </w:pPr>
    </w:p>
    <w:p w14:paraId="000000A6" w14:textId="4DA016A6" w:rsidR="00993910" w:rsidRDefault="00A9575F">
      <w:pPr>
        <w:ind w:firstLine="720"/>
        <w:rPr>
          <w:color w:val="4A86E8"/>
        </w:rPr>
      </w:pPr>
      <w:r>
        <w:t xml:space="preserve">S krátkodobou abstinencí </w:t>
      </w:r>
      <w:commentRangeStart w:id="169"/>
      <w:r>
        <w:t xml:space="preserve">nemá žádnou zkušenost 39 % respondentů, kteří pijí alkohol </w:t>
      </w:r>
      <w:commentRangeEnd w:id="169"/>
      <w:r w:rsidR="00DA382C">
        <w:rPr>
          <w:rStyle w:val="Odkaznakoment"/>
        </w:rPr>
        <w:commentReference w:id="169"/>
      </w:r>
      <w:r>
        <w:t xml:space="preserve">(neboli </w:t>
      </w:r>
      <w:proofErr w:type="spellStart"/>
      <w:r>
        <w:t>pičů</w:t>
      </w:r>
      <w:proofErr w:type="spellEnd"/>
      <w:r>
        <w:t xml:space="preserve"> :)), </w:t>
      </w:r>
      <w:proofErr w:type="gramStart"/>
      <w:r>
        <w:t>viz</w:t>
      </w:r>
      <w:r w:rsidRPr="00372545">
        <w:t>.</w:t>
      </w:r>
      <w:proofErr w:type="gramEnd"/>
      <w:r w:rsidRPr="00372545">
        <w:t xml:space="preserve"> Graf XX).</w:t>
      </w:r>
      <w:r>
        <w:t xml:space="preserve"> Avšak pozitivním zji</w:t>
      </w:r>
      <w:r w:rsidR="00C82AD9">
        <w:t>š</w:t>
      </w:r>
      <w:r>
        <w:t>těním je, že osmina z nich do budoucna plánuje krátkodobou abstinenci zkusit. Tito respondenti představují skupi</w:t>
      </w:r>
      <w:r>
        <w:t>nu, které může dodnes chybět potřebná motivace nebo podpora. Naopak více než třetina (34 </w:t>
      </w:r>
      <w:r w:rsidR="00C82AD9">
        <w:t>%) respondentů</w:t>
      </w:r>
      <w:r>
        <w:t>, kteří pijí alkohol, krátkodobou abstinenci do budoucna zkusit neplánuje. Nejčastěji respondenti uváděli, že to je proto, že pijí jen velmi málo nebo vý</w:t>
      </w:r>
      <w:r>
        <w:t xml:space="preserve">jimečně, někteří respondenti si také myslí, že krátkodobá abstinence je vhodná spíše pro lidi, kteří pijí </w:t>
      </w:r>
      <w:r w:rsidR="00372545">
        <w:t>více.</w:t>
      </w:r>
      <w:r>
        <w:t xml:space="preserve"> Respondenti také často zmiňovali, že “často se to stane i bez plánu, protože piji málokdy” neb</w:t>
      </w:r>
      <w:r w:rsidRPr="00372545">
        <w:rPr>
          <w:color w:val="000000" w:themeColor="text1"/>
        </w:rPr>
        <w:t>o “Obecn</w:t>
      </w:r>
      <w:r w:rsidR="00372545">
        <w:rPr>
          <w:color w:val="000000" w:themeColor="text1"/>
        </w:rPr>
        <w:t>ě</w:t>
      </w:r>
      <w:r w:rsidRPr="00372545">
        <w:rPr>
          <w:color w:val="000000" w:themeColor="text1"/>
        </w:rPr>
        <w:t xml:space="preserve"> nepiju alkohol i po dobu </w:t>
      </w:r>
      <w:r w:rsidR="00372545" w:rsidRPr="00372545">
        <w:rPr>
          <w:color w:val="000000" w:themeColor="text1"/>
        </w:rPr>
        <w:t>třeba</w:t>
      </w:r>
      <w:r w:rsidRPr="00372545">
        <w:rPr>
          <w:color w:val="000000" w:themeColor="text1"/>
        </w:rPr>
        <w:t xml:space="preserve"> pul roku,</w:t>
      </w:r>
      <w:r w:rsidRPr="00372545">
        <w:rPr>
          <w:color w:val="000000" w:themeColor="text1"/>
        </w:rPr>
        <w:t xml:space="preserve"> tedy nem</w:t>
      </w:r>
      <w:r w:rsidR="00372545">
        <w:rPr>
          <w:color w:val="000000" w:themeColor="text1"/>
        </w:rPr>
        <w:t>á</w:t>
      </w:r>
      <w:r w:rsidRPr="00372545">
        <w:rPr>
          <w:color w:val="000000" w:themeColor="text1"/>
        </w:rPr>
        <w:t>m pot</w:t>
      </w:r>
      <w:r w:rsidR="00372545">
        <w:rPr>
          <w:color w:val="000000" w:themeColor="text1"/>
        </w:rPr>
        <w:t>ř</w:t>
      </w:r>
      <w:r w:rsidRPr="00372545">
        <w:rPr>
          <w:color w:val="000000" w:themeColor="text1"/>
        </w:rPr>
        <w:t xml:space="preserve">ebu se </w:t>
      </w:r>
      <w:r w:rsidR="00372545" w:rsidRPr="00372545">
        <w:rPr>
          <w:color w:val="000000" w:themeColor="text1"/>
        </w:rPr>
        <w:t>nějak</w:t>
      </w:r>
      <w:r w:rsidRPr="00372545">
        <w:rPr>
          <w:color w:val="000000" w:themeColor="text1"/>
        </w:rPr>
        <w:t xml:space="preserve"> nutit k abstinenci”. Z těchto výpovědí lze soudit, že je v české společnosti určitá část lidí, kteří </w:t>
      </w:r>
      <w:r w:rsidRPr="00372545">
        <w:rPr>
          <w:color w:val="000000" w:themeColor="text1"/>
        </w:rPr>
        <w:lastRenderedPageBreak/>
        <w:t xml:space="preserve">pijí jen občasně a nevnímají proto krátkodobou abstinenci jako relevantní téma. </w:t>
      </w:r>
      <w:sdt>
        <w:sdtPr>
          <w:rPr>
            <w:color w:val="000000" w:themeColor="text1"/>
          </w:rPr>
          <w:tag w:val="goog_rdk_12"/>
          <w:id w:val="-922742578"/>
        </w:sdtPr>
        <w:sdtEndPr/>
        <w:sdtContent/>
      </w:sdt>
      <w:r w:rsidRPr="00372545">
        <w:rPr>
          <w:color w:val="000000" w:themeColor="text1"/>
        </w:rPr>
        <w:t>To je v souladu se závěry XXX, že v české sp</w:t>
      </w:r>
      <w:r w:rsidRPr="00372545">
        <w:rPr>
          <w:color w:val="000000" w:themeColor="text1"/>
        </w:rPr>
        <w:t>olečnosti je asi XX lidí, kteří občasně pijí alkohol (</w:t>
      </w:r>
      <w:r w:rsidR="00372545">
        <w:rPr>
          <w:color w:val="000000" w:themeColor="text1"/>
        </w:rPr>
        <w:t>XX</w:t>
      </w:r>
      <w:r w:rsidRPr="00372545">
        <w:rPr>
          <w:color w:val="000000" w:themeColor="text1"/>
        </w:rPr>
        <w:t xml:space="preserve">). </w:t>
      </w:r>
      <w:commentRangeStart w:id="170"/>
      <w:r w:rsidRPr="00372545">
        <w:rPr>
          <w:color w:val="000000" w:themeColor="text1"/>
        </w:rPr>
        <w:t xml:space="preserve">Významná část respondentů uvedla, že má svou konzumaci alkoholu pod kontrolou nebo nemají problém s alkoholem, pro další je to součást </w:t>
      </w:r>
      <w:proofErr w:type="gramStart"/>
      <w:r w:rsidRPr="00372545">
        <w:rPr>
          <w:color w:val="000000" w:themeColor="text1"/>
        </w:rPr>
        <w:t>zábavy a nebo mají</w:t>
      </w:r>
      <w:proofErr w:type="gramEnd"/>
      <w:r w:rsidRPr="00372545">
        <w:rPr>
          <w:color w:val="000000" w:themeColor="text1"/>
        </w:rPr>
        <w:t xml:space="preserve"> nějaký druh alkoholu v oblibě. </w:t>
      </w:r>
      <w:commentRangeEnd w:id="170"/>
      <w:r w:rsidR="00997674">
        <w:rPr>
          <w:rStyle w:val="Odkaznakoment"/>
        </w:rPr>
        <w:commentReference w:id="170"/>
      </w:r>
    </w:p>
    <w:p w14:paraId="000000A7" w14:textId="77777777" w:rsidR="00993910" w:rsidRDefault="00A9575F">
      <w:pPr>
        <w:pStyle w:val="Nadpis3"/>
        <w:rPr>
          <w:shd w:val="clear" w:color="auto" w:fill="B4A7D6"/>
        </w:rPr>
      </w:pPr>
      <w:bookmarkStart w:id="171" w:name="_heading=h.3kik98fp7mb1" w:colFirst="0" w:colLast="0"/>
      <w:bookmarkEnd w:id="171"/>
      <w:r>
        <w:t xml:space="preserve">3.1.1 </w:t>
      </w:r>
      <w:r>
        <w:t>Krátkodobá abstinence a demografické rozdíly</w:t>
      </w:r>
    </w:p>
    <w:p w14:paraId="000000A9" w14:textId="77777777" w:rsidR="00993910" w:rsidRDefault="00A9575F" w:rsidP="00372545">
      <w:pPr>
        <w:rPr>
          <w:i/>
        </w:rPr>
      </w:pPr>
      <w:r>
        <w:rPr>
          <w:i/>
        </w:rPr>
        <w:t>Zkušenost s krátkodobou abstinencí dle pohlaví</w:t>
      </w:r>
    </w:p>
    <w:p w14:paraId="000000AA" w14:textId="77777777" w:rsidR="00993910" w:rsidRDefault="00A9575F">
      <w:pPr>
        <w:ind w:firstLine="720"/>
      </w:pPr>
      <w:r>
        <w:t>Při pohledu na zkušenosti s krátkodobou abstinencí podle pohlaví našich respondentů jsme zjistili, že častěji abstinují ženy než muži. Každá čtvrtá respondentka (38</w:t>
      </w:r>
      <w:r>
        <w:t xml:space="preserve"> %), která konzumuje alkohol, abstinuje alespoň jednou ročně, oproti tomu u mužů je to asi každý třetí (33 %). Podobně je u žen vyšší i hodnota délky poslední krátkodobé abstinence než u mužů. </w:t>
      </w:r>
      <w:commentRangeStart w:id="172"/>
      <w:r>
        <w:t xml:space="preserve">Střední hodnota </w:t>
      </w:r>
      <w:commentRangeEnd w:id="172"/>
      <w:r w:rsidR="00997674">
        <w:rPr>
          <w:rStyle w:val="Odkaznakoment"/>
        </w:rPr>
        <w:commentReference w:id="172"/>
      </w:r>
      <w:r>
        <w:t>délky poslední abstinence u žen dosahovala 8 tý</w:t>
      </w:r>
      <w:r>
        <w:t>dnů, oproti mužům, u kterých to bylo 5 týdnů. Na druhou stranu pozorujeme podobný podíl jak žen (37 %) tak mužů (40 %), kteří krátkodobou abstinenci ještě nikdy nezkusili.</w:t>
      </w:r>
    </w:p>
    <w:p w14:paraId="000000AC" w14:textId="77777777" w:rsidR="00993910" w:rsidRDefault="00A9575F" w:rsidP="00C82AD9">
      <w:pPr>
        <w:pStyle w:val="Nadpis5"/>
      </w:pPr>
      <w:bookmarkStart w:id="173" w:name="_heading=h.33hgv9aqxbr3" w:colFirst="0" w:colLast="0"/>
      <w:bookmarkEnd w:id="173"/>
      <w:r>
        <w:t xml:space="preserve">Graf </w:t>
      </w:r>
      <w:r>
        <w:rPr>
          <w:highlight w:val="yellow"/>
        </w:rPr>
        <w:t>XX</w:t>
      </w:r>
      <w:r>
        <w:t>. Zkusil/a jste někdy krátkodobě abstinovat? Podle pohlaví</w:t>
      </w:r>
    </w:p>
    <w:p w14:paraId="000000AD" w14:textId="77777777" w:rsidR="00993910" w:rsidRDefault="00A9575F" w:rsidP="00C82AD9">
      <w:pPr>
        <w:pStyle w:val="Nadpis5"/>
        <w:rPr>
          <w:color w:val="FF00FF"/>
        </w:rPr>
      </w:pPr>
      <w:bookmarkStart w:id="174" w:name="_heading=h.947k2zqdh395" w:colFirst="0" w:colLast="0"/>
      <w:bookmarkEnd w:id="174"/>
      <w:r>
        <w:t>N = 1022</w:t>
      </w:r>
    </w:p>
    <w:p w14:paraId="000000AE" w14:textId="77777777" w:rsidR="00993910" w:rsidRDefault="00A9575F">
      <w:pPr>
        <w:rPr>
          <w:rFonts w:ascii="Cambria" w:eastAsia="Cambria" w:hAnsi="Cambria" w:cs="Cambria"/>
          <w:color w:val="4A86E8"/>
        </w:rPr>
      </w:pPr>
      <w:sdt>
        <w:sdtPr>
          <w:tag w:val="goog_rdk_13"/>
          <w:id w:val="1342776758"/>
        </w:sdtPr>
        <w:sdtEndPr/>
        <w:sdtContent/>
      </w:sdt>
      <w:r>
        <w:rPr>
          <w:noProof/>
          <w:color w:val="4A86E8"/>
        </w:rPr>
        <w:drawing>
          <wp:inline distT="114300" distB="114300" distL="114300" distR="114300" wp14:anchorId="0914F035" wp14:editId="034FD063">
            <wp:extent cx="5731200" cy="2273300"/>
            <wp:effectExtent l="0" t="0" r="0" b="0"/>
            <wp:docPr id="1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F" w14:textId="77777777" w:rsidR="00993910" w:rsidRDefault="00993910">
      <w:pPr>
        <w:rPr>
          <w:rFonts w:ascii="Cambria" w:eastAsia="Cambria" w:hAnsi="Cambria" w:cs="Cambria"/>
          <w:color w:val="4A86E8"/>
        </w:rPr>
      </w:pPr>
    </w:p>
    <w:p w14:paraId="000000B0" w14:textId="77777777" w:rsidR="00993910" w:rsidRDefault="00A9575F" w:rsidP="00372545">
      <w:pPr>
        <w:rPr>
          <w:rFonts w:ascii="Cambria" w:eastAsia="Cambria" w:hAnsi="Cambria" w:cs="Cambria"/>
          <w:i/>
        </w:rPr>
      </w:pPr>
      <w:r>
        <w:rPr>
          <w:rFonts w:ascii="Cambria" w:eastAsia="Cambria" w:hAnsi="Cambria" w:cs="Cambria"/>
          <w:i/>
        </w:rPr>
        <w:t>Zkuš</w:t>
      </w:r>
      <w:r>
        <w:rPr>
          <w:rFonts w:ascii="Cambria" w:eastAsia="Cambria" w:hAnsi="Cambria" w:cs="Cambria"/>
          <w:i/>
        </w:rPr>
        <w:t>enost s krátkodobou abstinencí dle věku</w:t>
      </w:r>
    </w:p>
    <w:p w14:paraId="000000B1" w14:textId="15204229" w:rsidR="00993910" w:rsidRDefault="00A9575F">
      <w:pPr>
        <w:ind w:firstLine="720"/>
        <w:rPr>
          <w:rFonts w:ascii="Cambria" w:eastAsia="Cambria" w:hAnsi="Cambria" w:cs="Cambria"/>
          <w:color w:val="4A86E8"/>
        </w:rPr>
      </w:pPr>
      <w:r>
        <w:rPr>
          <w:rFonts w:ascii="Cambria" w:eastAsia="Cambria" w:hAnsi="Cambria" w:cs="Cambria"/>
          <w:color w:val="4A86E8"/>
        </w:rPr>
        <w:t xml:space="preserve">Dle výzkumů </w:t>
      </w:r>
      <w:proofErr w:type="spellStart"/>
      <w:r>
        <w:rPr>
          <w:rFonts w:ascii="Cambria" w:eastAsia="Cambria" w:hAnsi="Cambria" w:cs="Cambria"/>
          <w:color w:val="4A86E8"/>
        </w:rPr>
        <w:t>ResSOLUTION</w:t>
      </w:r>
      <w:proofErr w:type="spellEnd"/>
      <w:r>
        <w:rPr>
          <w:rFonts w:ascii="Cambria" w:eastAsia="Cambria" w:hAnsi="Cambria" w:cs="Cambria"/>
          <w:color w:val="4A86E8"/>
        </w:rPr>
        <w:t xml:space="preserve"> Group a </w:t>
      </w:r>
      <w:proofErr w:type="spellStart"/>
      <w:r>
        <w:rPr>
          <w:rFonts w:ascii="Cambria" w:eastAsia="Cambria" w:hAnsi="Cambria" w:cs="Cambria"/>
          <w:color w:val="4A86E8"/>
        </w:rPr>
        <w:t>Nielsen</w:t>
      </w:r>
      <w:proofErr w:type="spellEnd"/>
      <w:r>
        <w:rPr>
          <w:rFonts w:ascii="Cambria" w:eastAsia="Cambria" w:hAnsi="Cambria" w:cs="Cambria"/>
          <w:color w:val="4A86E8"/>
        </w:rPr>
        <w:t xml:space="preserve"> </w:t>
      </w:r>
      <w:proofErr w:type="spellStart"/>
      <w:r>
        <w:rPr>
          <w:rFonts w:ascii="Cambria" w:eastAsia="Cambria" w:hAnsi="Cambria" w:cs="Cambria"/>
          <w:color w:val="4A86E8"/>
        </w:rPr>
        <w:t>Admosphere</w:t>
      </w:r>
      <w:proofErr w:type="spellEnd"/>
      <w:r>
        <w:rPr>
          <w:rFonts w:ascii="Cambria" w:eastAsia="Cambria" w:hAnsi="Cambria" w:cs="Cambria"/>
          <w:color w:val="4A86E8"/>
        </w:rPr>
        <w:t xml:space="preserve"> (2025) se výzvy</w:t>
      </w:r>
      <w:r>
        <w:rPr>
          <w:rFonts w:ascii="Cambria" w:eastAsia="Cambria" w:hAnsi="Cambria" w:cs="Cambria"/>
          <w:i/>
          <w:color w:val="4A86E8"/>
        </w:rPr>
        <w:t xml:space="preserve"> </w:t>
      </w:r>
      <w:proofErr w:type="spellStart"/>
      <w:r>
        <w:rPr>
          <w:rFonts w:ascii="Cambria" w:eastAsia="Cambria" w:hAnsi="Cambria" w:cs="Cambria"/>
          <w:i/>
          <w:color w:val="4A86E8"/>
        </w:rPr>
        <w:t>Suchej</w:t>
      </w:r>
      <w:proofErr w:type="spellEnd"/>
      <w:r>
        <w:rPr>
          <w:rFonts w:ascii="Cambria" w:eastAsia="Cambria" w:hAnsi="Cambria" w:cs="Cambria"/>
          <w:i/>
          <w:color w:val="4A86E8"/>
        </w:rPr>
        <w:t xml:space="preserve"> únor</w:t>
      </w:r>
      <w:r>
        <w:rPr>
          <w:rFonts w:ascii="Cambria" w:eastAsia="Cambria" w:hAnsi="Cambria" w:cs="Cambria"/>
          <w:color w:val="4A86E8"/>
        </w:rPr>
        <w:t xml:space="preserve"> nejčastěji účastní mladí dospělí mezi 18-34 lety (27,6 %), což naznačuje, že mladší generace přistupuje k pití alkoholu s větší uvědomělo</w:t>
      </w:r>
      <w:r>
        <w:rPr>
          <w:rFonts w:ascii="Cambria" w:eastAsia="Cambria" w:hAnsi="Cambria" w:cs="Cambria"/>
          <w:color w:val="4A86E8"/>
        </w:rPr>
        <w:t xml:space="preserve">stí a zodpovědností. Naše data potvrzují, že to jsou právě mladší generace, které jsou vůči krátkodobé abstinenci otevřenější a mají s ní nějakou zkušenost. Nejčastěji abstinují lidé ve věku 30-49, z </w:t>
      </w:r>
      <w:r w:rsidR="00372545">
        <w:rPr>
          <w:rFonts w:ascii="Cambria" w:eastAsia="Cambria" w:hAnsi="Cambria" w:cs="Cambria"/>
          <w:color w:val="4A86E8"/>
        </w:rPr>
        <w:t>nichž</w:t>
      </w:r>
      <w:r>
        <w:rPr>
          <w:rFonts w:ascii="Cambria" w:eastAsia="Cambria" w:hAnsi="Cambria" w:cs="Cambria"/>
          <w:color w:val="4A86E8"/>
        </w:rPr>
        <w:t xml:space="preserve"> až 4 z 10 lidé abstinují alespoň jednou ročně (41 </w:t>
      </w:r>
      <w:r>
        <w:rPr>
          <w:rFonts w:ascii="Cambria" w:eastAsia="Cambria" w:hAnsi="Cambria" w:cs="Cambria"/>
          <w:color w:val="4A86E8"/>
        </w:rPr>
        <w:t>%). Více než třetina (32 %) respondentů ve věku od 18 do 29 let krátkodobě abstinuje vícekrát za rok a zároveň dalších 31 % to již někdy vyzkoušeli. V této nejmladší skupině také pozorujeme největší podíl těch, kteří sice krátkodobou abstinenci nikdy nezku</w:t>
      </w:r>
      <w:r>
        <w:rPr>
          <w:rFonts w:ascii="Cambria" w:eastAsia="Cambria" w:hAnsi="Cambria" w:cs="Cambria"/>
          <w:color w:val="4A86E8"/>
        </w:rPr>
        <w:t>sili, ale plánují to (10 %). Překvapivě velký (36 %) je podíl respondentů ve věku 50 až 64 let, kteří krátkodobě abstinují alespoň jednou do roka. Napříč věkovými kategoriemi (kromě respondentů 65+) je asi čtvrtina respondentů, kteří krátkodobou abstinenci</w:t>
      </w:r>
      <w:r>
        <w:rPr>
          <w:rFonts w:ascii="Cambria" w:eastAsia="Cambria" w:hAnsi="Cambria" w:cs="Cambria"/>
          <w:color w:val="4A86E8"/>
        </w:rPr>
        <w:t xml:space="preserve"> zkusili vícekrát, ale neabstinují pravidelně, velmi malý podíl pak představují piči, kteří zkusili krátkodobě abstinovat pouze jednou (8 % ve věkové kategorii 30-49 let, 4 % v kategorii 50-64 let. Jak jsme očekávali, velmi odlišně se vyjadřují respondenti</w:t>
      </w:r>
      <w:r>
        <w:rPr>
          <w:rFonts w:ascii="Cambria" w:eastAsia="Cambria" w:hAnsi="Cambria" w:cs="Cambria"/>
          <w:color w:val="4A86E8"/>
        </w:rPr>
        <w:t xml:space="preserve"> starší 65 let, z nichž více než polovina (55 %) krátkodobou abstinenci nezkusila ani do budoucna neplánuje zkusit.</w:t>
      </w:r>
    </w:p>
    <w:p w14:paraId="000000B2" w14:textId="77777777" w:rsidR="00993910" w:rsidRDefault="00A9575F" w:rsidP="00C82AD9">
      <w:pPr>
        <w:pStyle w:val="Nadpis5"/>
      </w:pPr>
      <w:bookmarkStart w:id="175" w:name="_heading=h.bcepvyp0d67r" w:colFirst="0" w:colLast="0"/>
      <w:bookmarkEnd w:id="175"/>
      <w:r>
        <w:lastRenderedPageBreak/>
        <w:t xml:space="preserve">Graf </w:t>
      </w:r>
      <w:r>
        <w:rPr>
          <w:highlight w:val="yellow"/>
        </w:rPr>
        <w:t>XX</w:t>
      </w:r>
      <w:r>
        <w:t xml:space="preserve">. Zkusil/a jste někdy krátkodobě abstinovat? Podle věku </w:t>
      </w:r>
    </w:p>
    <w:p w14:paraId="000000B3" w14:textId="77777777" w:rsidR="00993910" w:rsidRDefault="00A9575F" w:rsidP="00C82AD9">
      <w:pPr>
        <w:pStyle w:val="Nadpis5"/>
        <w:rPr>
          <w:rFonts w:ascii="Cambria" w:eastAsia="Cambria" w:hAnsi="Cambria" w:cs="Cambria"/>
          <w:color w:val="4A86E8"/>
        </w:rPr>
      </w:pPr>
      <w:bookmarkStart w:id="176" w:name="_heading=h.bvw5j5sxdsaj" w:colFirst="0" w:colLast="0"/>
      <w:bookmarkEnd w:id="176"/>
      <w:r>
        <w:t>N = 1022</w:t>
      </w:r>
    </w:p>
    <w:p w14:paraId="000000B4" w14:textId="77777777" w:rsidR="00993910" w:rsidRDefault="00A9575F">
      <w:pPr>
        <w:rPr>
          <w:color w:val="4A86E8"/>
        </w:rPr>
      </w:pPr>
      <w:sdt>
        <w:sdtPr>
          <w:tag w:val="goog_rdk_14"/>
          <w:id w:val="-835001813"/>
        </w:sdtPr>
        <w:sdtEndPr/>
        <w:sdtContent/>
      </w:sdt>
      <w:sdt>
        <w:sdtPr>
          <w:tag w:val="goog_rdk_15"/>
          <w:id w:val="645721868"/>
        </w:sdtPr>
        <w:sdtEndPr/>
        <w:sdtContent/>
      </w:sdt>
      <w:r>
        <w:rPr>
          <w:noProof/>
          <w:color w:val="4A86E8"/>
        </w:rPr>
        <w:drawing>
          <wp:inline distT="114300" distB="114300" distL="114300" distR="114300" wp14:anchorId="27FA231C" wp14:editId="4221A50B">
            <wp:extent cx="5731200" cy="3340100"/>
            <wp:effectExtent l="0" t="0" r="0" b="0"/>
            <wp:docPr id="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B5" w14:textId="77777777" w:rsidR="00993910" w:rsidRDefault="00993910">
      <w:pPr>
        <w:rPr>
          <w:color w:val="4A86E8"/>
        </w:rPr>
      </w:pPr>
    </w:p>
    <w:p w14:paraId="000000B6" w14:textId="77777777" w:rsidR="00993910" w:rsidRDefault="00A9575F">
      <w:pPr>
        <w:rPr>
          <w:i/>
        </w:rPr>
      </w:pPr>
      <w:r>
        <w:rPr>
          <w:i/>
        </w:rPr>
        <w:t>Zkušenost s krátkodobou abstinencí podle dosaženého vzdělání</w:t>
      </w:r>
    </w:p>
    <w:p w14:paraId="000000B7" w14:textId="77777777" w:rsidR="00993910" w:rsidRDefault="00A9575F">
      <w:pPr>
        <w:rPr>
          <w:i/>
          <w:color w:val="1F4E79"/>
        </w:rPr>
      </w:pPr>
      <w:r>
        <w:rPr>
          <w:i/>
          <w:color w:val="1F4E79"/>
        </w:rPr>
        <w:t xml:space="preserve">Graf </w:t>
      </w:r>
      <w:r>
        <w:rPr>
          <w:i/>
          <w:color w:val="1F4E79"/>
          <w:highlight w:val="yellow"/>
        </w:rPr>
        <w:t>XX</w:t>
      </w:r>
      <w:r>
        <w:rPr>
          <w:i/>
          <w:color w:val="1F4E79"/>
        </w:rPr>
        <w:t>. Zkusil/a jste někdy krátkodobě abstinovat? Podle vzdělání 5 kat</w:t>
      </w:r>
    </w:p>
    <w:p w14:paraId="000000B8" w14:textId="77777777" w:rsidR="00993910" w:rsidRDefault="00A9575F">
      <w:pPr>
        <w:jc w:val="left"/>
        <w:rPr>
          <w:color w:val="4A86E8"/>
        </w:rPr>
      </w:pPr>
      <w:r>
        <w:rPr>
          <w:i/>
          <w:color w:val="1F4E79"/>
        </w:rPr>
        <w:t>N = 1022</w:t>
      </w:r>
      <w:sdt>
        <w:sdtPr>
          <w:tag w:val="goog_rdk_16"/>
          <w:id w:val="-1348985873"/>
        </w:sdtPr>
        <w:sdtEndPr/>
        <w:sdtContent>
          <w:commentRangeStart w:id="177"/>
          <w:commentRangeStart w:id="178"/>
        </w:sdtContent>
      </w:sdt>
      <w:r>
        <w:rPr>
          <w:noProof/>
          <w:color w:val="4A86E8"/>
        </w:rPr>
        <w:drawing>
          <wp:inline distT="114300" distB="114300" distL="114300" distR="114300" wp14:anchorId="1FC5667F" wp14:editId="72F9E542">
            <wp:extent cx="5731200" cy="35814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177"/>
      <w:r>
        <w:commentReference w:id="177"/>
      </w:r>
      <w:commentRangeEnd w:id="178"/>
      <w:r w:rsidR="00710806">
        <w:rPr>
          <w:rStyle w:val="Odkaznakoment"/>
        </w:rPr>
        <w:commentReference w:id="178"/>
      </w:r>
    </w:p>
    <w:p w14:paraId="000000B9" w14:textId="77777777" w:rsidR="00993910" w:rsidRDefault="00993910">
      <w:pPr>
        <w:jc w:val="left"/>
        <w:rPr>
          <w:color w:val="4A86E8"/>
        </w:rPr>
      </w:pPr>
    </w:p>
    <w:p w14:paraId="000000BA" w14:textId="77777777" w:rsidR="00993910" w:rsidRDefault="00A9575F">
      <w:pPr>
        <w:rPr>
          <w:i/>
          <w:color w:val="1F4E79"/>
        </w:rPr>
      </w:pPr>
      <w:r>
        <w:rPr>
          <w:i/>
          <w:color w:val="1F4E79"/>
        </w:rPr>
        <w:lastRenderedPageBreak/>
        <w:t xml:space="preserve">Graf </w:t>
      </w:r>
      <w:r>
        <w:rPr>
          <w:i/>
          <w:color w:val="1F4E79"/>
          <w:highlight w:val="yellow"/>
        </w:rPr>
        <w:t>XX</w:t>
      </w:r>
      <w:r>
        <w:rPr>
          <w:i/>
          <w:color w:val="1F4E79"/>
        </w:rPr>
        <w:t>. Zkusil/a jste někdy krátkodobě abstinovat? Podle vzdělání 4 kat</w:t>
      </w:r>
    </w:p>
    <w:p w14:paraId="000000BB" w14:textId="77777777" w:rsidR="00993910" w:rsidRDefault="00A9575F">
      <w:pPr>
        <w:jc w:val="left"/>
        <w:rPr>
          <w:color w:val="4A86E8"/>
        </w:rPr>
      </w:pPr>
      <w:r>
        <w:rPr>
          <w:i/>
          <w:color w:val="1F4E79"/>
        </w:rPr>
        <w:t>N = 1022</w:t>
      </w:r>
    </w:p>
    <w:p w14:paraId="000000BC" w14:textId="77777777" w:rsidR="00993910" w:rsidRDefault="00A9575F">
      <w:pPr>
        <w:rPr>
          <w:color w:val="4A86E8"/>
        </w:rPr>
      </w:pPr>
      <w:r>
        <w:rPr>
          <w:noProof/>
          <w:color w:val="4A86E8"/>
        </w:rPr>
        <w:drawing>
          <wp:inline distT="114300" distB="114300" distL="114300" distR="114300" wp14:anchorId="77DD0DFC" wp14:editId="766E63DF">
            <wp:extent cx="5731200" cy="3238500"/>
            <wp:effectExtent l="0" t="0" r="0" b="0"/>
            <wp:docPr id="2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BD" w14:textId="77777777" w:rsidR="00993910" w:rsidRDefault="00A9575F">
      <w:pPr>
        <w:rPr>
          <w:i/>
          <w:color w:val="1F4E79"/>
        </w:rPr>
      </w:pPr>
      <w:r>
        <w:rPr>
          <w:i/>
          <w:color w:val="1F4E79"/>
        </w:rPr>
        <w:t xml:space="preserve">Graf </w:t>
      </w:r>
      <w:r>
        <w:rPr>
          <w:i/>
          <w:color w:val="1F4E79"/>
          <w:highlight w:val="yellow"/>
        </w:rPr>
        <w:t>XX</w:t>
      </w:r>
      <w:r>
        <w:rPr>
          <w:i/>
          <w:color w:val="1F4E79"/>
        </w:rPr>
        <w:t>. Zkusil/a jste někdy krátkodobě abstinovat? Podle spotřeby alkoholu</w:t>
      </w:r>
    </w:p>
    <w:p w14:paraId="000000BE" w14:textId="77777777" w:rsidR="00993910" w:rsidRDefault="00A9575F">
      <w:pPr>
        <w:jc w:val="left"/>
        <w:rPr>
          <w:color w:val="4A86E8"/>
        </w:rPr>
      </w:pPr>
      <w:r>
        <w:rPr>
          <w:i/>
          <w:color w:val="1F4E79"/>
        </w:rPr>
        <w:t xml:space="preserve">N = </w:t>
      </w:r>
      <w:r>
        <w:rPr>
          <w:i/>
          <w:color w:val="1F4E79"/>
        </w:rPr>
        <w:t>929</w:t>
      </w:r>
    </w:p>
    <w:p w14:paraId="000000BF" w14:textId="77777777" w:rsidR="00993910" w:rsidRDefault="00A9575F">
      <w:pPr>
        <w:rPr>
          <w:color w:val="4A86E8"/>
        </w:rPr>
      </w:pPr>
      <w:sdt>
        <w:sdtPr>
          <w:tag w:val="goog_rdk_17"/>
          <w:id w:val="-231866187"/>
        </w:sdtPr>
        <w:sdtEndPr/>
        <w:sdtContent/>
      </w:sdt>
      <w:commentRangeStart w:id="179"/>
      <w:r>
        <w:rPr>
          <w:noProof/>
          <w:color w:val="4A86E8"/>
        </w:rPr>
        <w:drawing>
          <wp:inline distT="114300" distB="114300" distL="114300" distR="114300" wp14:anchorId="03FA4E70" wp14:editId="349FCBDF">
            <wp:extent cx="5731200" cy="3822700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179"/>
      <w:r w:rsidR="00291C23">
        <w:rPr>
          <w:rStyle w:val="Odkaznakoment"/>
        </w:rPr>
        <w:commentReference w:id="179"/>
      </w:r>
    </w:p>
    <w:p w14:paraId="000000C0" w14:textId="77777777" w:rsidR="00993910" w:rsidRDefault="00993910">
      <w:pPr>
        <w:ind w:firstLine="720"/>
        <w:rPr>
          <w:color w:val="4A86E8"/>
        </w:rPr>
      </w:pPr>
    </w:p>
    <w:p w14:paraId="000000C1" w14:textId="77777777" w:rsidR="00993910" w:rsidRDefault="00A9575F">
      <w:pPr>
        <w:ind w:firstLine="720"/>
      </w:pPr>
      <w:r>
        <w:lastRenderedPageBreak/>
        <w:t xml:space="preserve">Abychom byli schopni větší motivace a podpory lidí k vyzkoušení a opakovanému dodržování krátkodobé abstinence, je třeba pochopit, jaké existují důvody ke krátkodobé abstinenci, jakým překážkám lidé čelí, pokud se rozhodnou krátkodobou abstinenci </w:t>
      </w:r>
      <w:r>
        <w:t xml:space="preserve">zkusit a jaké jsou strategie, které jim pomáhají svůj cíl dodržet. </w:t>
      </w:r>
    </w:p>
    <w:p w14:paraId="000000C2" w14:textId="77777777" w:rsidR="00993910" w:rsidRDefault="00A9575F">
      <w:pPr>
        <w:pStyle w:val="Nadpis2"/>
      </w:pPr>
      <w:bookmarkStart w:id="180" w:name="_heading=h.wq0g4hxk1ory" w:colFirst="0" w:colLast="0"/>
      <w:bookmarkEnd w:id="180"/>
      <w:r>
        <w:t>3.1 Důvody pro rozhodnutí krátkodobě abstinovat</w:t>
      </w:r>
    </w:p>
    <w:p w14:paraId="000000C5" w14:textId="42AEB702" w:rsidR="00993910" w:rsidRPr="00372545" w:rsidRDefault="00A9575F" w:rsidP="00372545">
      <w:pPr>
        <w:rPr>
          <w:color w:val="4A86E8"/>
        </w:rPr>
      </w:pPr>
      <w:r>
        <w:rPr>
          <w:color w:val="FF0000"/>
        </w:rPr>
        <w:t>nQ58</w:t>
      </w:r>
    </w:p>
    <w:p w14:paraId="000000C6" w14:textId="77777777" w:rsidR="00993910" w:rsidRDefault="00A9575F">
      <w:pPr>
        <w:rPr>
          <w:i/>
          <w:color w:val="1F4E79"/>
        </w:rPr>
      </w:pPr>
      <w:r>
        <w:rPr>
          <w:i/>
          <w:color w:val="1F4E79"/>
        </w:rPr>
        <w:t xml:space="preserve">Graf </w:t>
      </w:r>
      <w:r>
        <w:rPr>
          <w:i/>
          <w:color w:val="1F4E79"/>
          <w:highlight w:val="yellow"/>
        </w:rPr>
        <w:t>XX</w:t>
      </w:r>
      <w:r>
        <w:rPr>
          <w:i/>
          <w:color w:val="1F4E79"/>
        </w:rPr>
        <w:t>. Jak důležité pro Vás byly následující důvody při rozhodnutí krátkodobě abstinovat?</w:t>
      </w:r>
    </w:p>
    <w:p w14:paraId="000000C7" w14:textId="77777777" w:rsidR="00993910" w:rsidRDefault="00A9575F">
      <w:pPr>
        <w:jc w:val="left"/>
        <w:rPr>
          <w:i/>
          <w:color w:val="1F4E79"/>
        </w:rPr>
      </w:pPr>
      <w:r>
        <w:rPr>
          <w:i/>
          <w:color w:val="1F4E79"/>
        </w:rPr>
        <w:t>N = 695</w:t>
      </w:r>
    </w:p>
    <w:p w14:paraId="000000C8" w14:textId="77777777" w:rsidR="00993910" w:rsidRDefault="00A9575F">
      <w:pPr>
        <w:jc w:val="left"/>
        <w:rPr>
          <w:rFonts w:ascii="Cambria" w:eastAsia="Cambria" w:hAnsi="Cambria" w:cs="Cambria"/>
          <w:color w:val="4A86E8"/>
        </w:rPr>
      </w:pPr>
      <w:r>
        <w:rPr>
          <w:i/>
          <w:color w:val="1F4E79"/>
        </w:rPr>
        <w:t xml:space="preserve"> </w:t>
      </w:r>
      <w:sdt>
        <w:sdtPr>
          <w:tag w:val="goog_rdk_19"/>
          <w:id w:val="-1442132994"/>
        </w:sdtPr>
        <w:sdtEndPr/>
        <w:sdtContent/>
      </w:sdt>
      <w:commentRangeStart w:id="181"/>
      <w:commentRangeStart w:id="182"/>
      <w:r>
        <w:rPr>
          <w:rFonts w:ascii="Cambria" w:eastAsia="Cambria" w:hAnsi="Cambria" w:cs="Cambria"/>
          <w:noProof/>
          <w:color w:val="4A86E8"/>
        </w:rPr>
        <w:drawing>
          <wp:inline distT="114300" distB="114300" distL="114300" distR="114300" wp14:anchorId="715CF1CA" wp14:editId="15B4D30A">
            <wp:extent cx="5731200" cy="3467100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181"/>
      <w:commentRangeEnd w:id="182"/>
      <w:r w:rsidR="009F619D">
        <w:rPr>
          <w:rStyle w:val="Odkaznakoment"/>
        </w:rPr>
        <w:commentReference w:id="182"/>
      </w:r>
      <w:r w:rsidR="00291C23">
        <w:rPr>
          <w:rStyle w:val="Odkaznakoment"/>
        </w:rPr>
        <w:commentReference w:id="181"/>
      </w:r>
    </w:p>
    <w:p w14:paraId="000000C9" w14:textId="77777777" w:rsidR="00993910" w:rsidRDefault="00993910">
      <w:pPr>
        <w:rPr>
          <w:rFonts w:ascii="Cambria" w:eastAsia="Cambria" w:hAnsi="Cambria" w:cs="Cambria"/>
          <w:color w:val="4A86E8"/>
        </w:rPr>
      </w:pPr>
    </w:p>
    <w:p w14:paraId="000000CA" w14:textId="77777777" w:rsidR="00993910" w:rsidRDefault="00A9575F">
      <w:pPr>
        <w:pStyle w:val="Nadpis2"/>
      </w:pPr>
      <w:bookmarkStart w:id="183" w:name="_heading=h.ytghm1oecmk2" w:colFirst="0" w:colLast="0"/>
      <w:bookmarkEnd w:id="183"/>
      <w:r>
        <w:t>3.2 Překážky krátkodobé absti</w:t>
      </w:r>
      <w:r>
        <w:t>nence</w:t>
      </w:r>
    </w:p>
    <w:p w14:paraId="000000CB" w14:textId="77777777" w:rsidR="00993910" w:rsidRDefault="00A9575F">
      <w:pPr>
        <w:rPr>
          <w:color w:val="FF0000"/>
        </w:rPr>
      </w:pPr>
      <w:r>
        <w:rPr>
          <w:color w:val="FF0000"/>
        </w:rPr>
        <w:t>nQ59</w:t>
      </w:r>
    </w:p>
    <w:p w14:paraId="000000CC" w14:textId="77777777" w:rsidR="00993910" w:rsidRDefault="00A9575F">
      <w:pPr>
        <w:numPr>
          <w:ilvl w:val="0"/>
          <w:numId w:val="1"/>
        </w:numPr>
        <w:rPr>
          <w:color w:val="FF0000"/>
        </w:rPr>
      </w:pPr>
      <w:r>
        <w:rPr>
          <w:color w:val="FF0000"/>
        </w:rPr>
        <w:t>Otevřené otázky</w:t>
      </w:r>
    </w:p>
    <w:p w14:paraId="000000CD" w14:textId="77777777" w:rsidR="00993910" w:rsidRDefault="00A9575F" w:rsidP="00C82AD9">
      <w:pPr>
        <w:pStyle w:val="Nadpis5"/>
      </w:pPr>
      <w:bookmarkStart w:id="184" w:name="_heading=h.h0aeai26zx8e" w:colFirst="0" w:colLast="0"/>
      <w:bookmarkEnd w:id="184"/>
      <w:r>
        <w:lastRenderedPageBreak/>
        <w:t xml:space="preserve">Graf </w:t>
      </w:r>
      <w:r>
        <w:rPr>
          <w:highlight w:val="yellow"/>
        </w:rPr>
        <w:t>XX</w:t>
      </w:r>
      <w:r>
        <w:t>. Do jaké míry jste se během Vaší poslední krátkodobé abstinence setkali s následujícími překážkami?</w:t>
      </w:r>
    </w:p>
    <w:p w14:paraId="000000CE" w14:textId="77777777" w:rsidR="00993910" w:rsidRDefault="00A9575F" w:rsidP="00C82AD9">
      <w:pPr>
        <w:pStyle w:val="Nadpis5"/>
      </w:pPr>
      <w:bookmarkStart w:id="185" w:name="_heading=h.van89owtws63" w:colFirst="0" w:colLast="0"/>
      <w:bookmarkEnd w:id="185"/>
      <w:r>
        <w:t>N = 695</w:t>
      </w:r>
    </w:p>
    <w:p w14:paraId="000000CF" w14:textId="77777777" w:rsidR="00993910" w:rsidRDefault="00A9575F">
      <w:pPr>
        <w:rPr>
          <w:rFonts w:ascii="Cambria" w:eastAsia="Cambria" w:hAnsi="Cambria" w:cs="Cambria"/>
          <w:color w:val="4A86E8"/>
        </w:rPr>
      </w:pPr>
      <w:sdt>
        <w:sdtPr>
          <w:tag w:val="goog_rdk_20"/>
          <w:id w:val="1866455211"/>
        </w:sdtPr>
        <w:sdtEndPr/>
        <w:sdtContent/>
      </w:sdt>
      <w:sdt>
        <w:sdtPr>
          <w:tag w:val="goog_rdk_21"/>
          <w:id w:val="1596048325"/>
        </w:sdtPr>
        <w:sdtEndPr/>
        <w:sdtContent/>
      </w:sdt>
      <w:commentRangeStart w:id="186"/>
      <w:r>
        <w:rPr>
          <w:rFonts w:ascii="Cambria" w:eastAsia="Cambria" w:hAnsi="Cambria" w:cs="Cambria"/>
          <w:noProof/>
          <w:color w:val="4A86E8"/>
        </w:rPr>
        <w:drawing>
          <wp:inline distT="114300" distB="114300" distL="114300" distR="114300" wp14:anchorId="5510D576" wp14:editId="01D9FDDE">
            <wp:extent cx="5731200" cy="3695700"/>
            <wp:effectExtent l="0" t="0" r="0" b="0"/>
            <wp:docPr id="2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186"/>
      <w:r>
        <w:rPr>
          <w:rStyle w:val="Odkaznakoment"/>
        </w:rPr>
        <w:commentReference w:id="186"/>
      </w:r>
    </w:p>
    <w:p w14:paraId="000000D0" w14:textId="77777777" w:rsidR="00993910" w:rsidRDefault="00993910">
      <w:pPr>
        <w:rPr>
          <w:rFonts w:ascii="Cambria" w:eastAsia="Cambria" w:hAnsi="Cambria" w:cs="Cambria"/>
          <w:color w:val="4A86E8"/>
        </w:rPr>
      </w:pPr>
    </w:p>
    <w:p w14:paraId="000000D1" w14:textId="77777777" w:rsidR="00993910" w:rsidRDefault="00A9575F">
      <w:pPr>
        <w:pStyle w:val="Nadpis3"/>
      </w:pPr>
      <w:bookmarkStart w:id="187" w:name="_heading=h.mbpwvj1di7jd" w:colFirst="0" w:colLast="0"/>
      <w:bookmarkEnd w:id="187"/>
      <w:r>
        <w:t>3.3 Strategie k dodržování krátkodobé abstinence</w:t>
      </w:r>
    </w:p>
    <w:p w14:paraId="000000D3" w14:textId="1E926D11" w:rsidR="00993910" w:rsidRPr="00372545" w:rsidRDefault="00A9575F">
      <w:pPr>
        <w:rPr>
          <w:color w:val="FF0000"/>
        </w:rPr>
      </w:pPr>
      <w:r>
        <w:rPr>
          <w:color w:val="FF0000"/>
        </w:rPr>
        <w:t>nQ61</w:t>
      </w:r>
    </w:p>
    <w:p w14:paraId="000000D4" w14:textId="77777777" w:rsidR="00993910" w:rsidRDefault="00A9575F" w:rsidP="00C82AD9">
      <w:pPr>
        <w:pStyle w:val="Nadpis5"/>
      </w:pPr>
      <w:bookmarkStart w:id="188" w:name="_heading=h.8p0b3y3rv0ba" w:colFirst="0" w:colLast="0"/>
      <w:bookmarkEnd w:id="188"/>
      <w:r>
        <w:lastRenderedPageBreak/>
        <w:t xml:space="preserve">Graf </w:t>
      </w:r>
      <w:r>
        <w:rPr>
          <w:highlight w:val="yellow"/>
        </w:rPr>
        <w:t>XX</w:t>
      </w:r>
      <w:r>
        <w:t xml:space="preserve">. Do jaké míry Vám následující strategie </w:t>
      </w:r>
      <w:r>
        <w:t>pomáhaly při krátkodobé abstinenci?</w:t>
      </w:r>
    </w:p>
    <w:p w14:paraId="000000D5" w14:textId="77777777" w:rsidR="00993910" w:rsidRDefault="00A9575F" w:rsidP="00C82AD9">
      <w:pPr>
        <w:pStyle w:val="Nadpis5"/>
        <w:rPr>
          <w:highlight w:val="yellow"/>
        </w:rPr>
      </w:pPr>
      <w:bookmarkStart w:id="189" w:name="_heading=h.5lsy9x1b6jdy" w:colFirst="0" w:colLast="0"/>
      <w:bookmarkEnd w:id="189"/>
      <w:proofErr w:type="gramStart"/>
      <w:r>
        <w:t xml:space="preserve">N = </w:t>
      </w:r>
      <w:r>
        <w:rPr>
          <w:highlight w:val="yellow"/>
        </w:rPr>
        <w:t>??</w:t>
      </w:r>
      <w:proofErr w:type="gramEnd"/>
    </w:p>
    <w:p w14:paraId="000000D6" w14:textId="77777777" w:rsidR="00993910" w:rsidRDefault="00A9575F">
      <w:pPr>
        <w:rPr>
          <w:rFonts w:ascii="Cambria" w:eastAsia="Cambria" w:hAnsi="Cambria" w:cs="Cambria"/>
          <w:color w:val="4A86E8"/>
        </w:rPr>
      </w:pPr>
      <w:commentRangeStart w:id="190"/>
      <w:r>
        <w:rPr>
          <w:rFonts w:ascii="Cambria" w:eastAsia="Cambria" w:hAnsi="Cambria" w:cs="Cambria"/>
          <w:noProof/>
          <w:color w:val="4A86E8"/>
        </w:rPr>
        <w:drawing>
          <wp:inline distT="114300" distB="114300" distL="114300" distR="114300" wp14:anchorId="22ECD3A4" wp14:editId="727FF193">
            <wp:extent cx="5731200" cy="45593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190"/>
      <w:r>
        <w:rPr>
          <w:rStyle w:val="Odkaznakoment"/>
        </w:rPr>
        <w:commentReference w:id="190"/>
      </w:r>
    </w:p>
    <w:p w14:paraId="000000D7" w14:textId="77777777" w:rsidR="00993910" w:rsidRDefault="00993910">
      <w:pPr>
        <w:rPr>
          <w:color w:val="4A86E8"/>
        </w:rPr>
      </w:pPr>
    </w:p>
    <w:p w14:paraId="000000D8" w14:textId="77777777" w:rsidR="00993910" w:rsidRDefault="00993910">
      <w:pPr>
        <w:rPr>
          <w:color w:val="4A86E8"/>
        </w:rPr>
      </w:pPr>
    </w:p>
    <w:p w14:paraId="000000D9" w14:textId="77777777" w:rsidR="00993910" w:rsidRDefault="00993910">
      <w:pPr>
        <w:rPr>
          <w:color w:val="FF0000"/>
        </w:rPr>
      </w:pPr>
    </w:p>
    <w:p w14:paraId="000000DA" w14:textId="77777777" w:rsidR="00993910" w:rsidRDefault="00993910">
      <w:pPr>
        <w:rPr>
          <w:color w:val="FF0000"/>
        </w:rPr>
      </w:pPr>
    </w:p>
    <w:p w14:paraId="000000DB" w14:textId="77777777" w:rsidR="00993910" w:rsidRDefault="00993910"/>
    <w:p w14:paraId="000000DC" w14:textId="77777777" w:rsidR="00993910" w:rsidRDefault="00A9575F">
      <w:pPr>
        <w:pStyle w:val="Nadpis3"/>
      </w:pPr>
      <w:bookmarkStart w:id="192" w:name="_heading=h.qmx8x3j4o53l" w:colFirst="0" w:colLast="0"/>
      <w:bookmarkEnd w:id="192"/>
      <w:r>
        <w:lastRenderedPageBreak/>
        <w:t xml:space="preserve">3.4 Konzumace alkoholu po krátkodobé abstinenci </w:t>
      </w:r>
    </w:p>
    <w:p w14:paraId="000000DD" w14:textId="77777777" w:rsidR="00993910" w:rsidRDefault="00A9575F">
      <w:pPr>
        <w:rPr>
          <w:color w:val="FF0000"/>
        </w:rPr>
      </w:pPr>
      <w:sdt>
        <w:sdtPr>
          <w:tag w:val="goog_rdk_22"/>
          <w:id w:val="1900527554"/>
        </w:sdtPr>
        <w:sdtEndPr/>
        <w:sdtContent>
          <w:commentRangeStart w:id="193"/>
        </w:sdtContent>
      </w:sdt>
      <w:r>
        <w:rPr>
          <w:noProof/>
          <w:color w:val="FF0000"/>
        </w:rPr>
        <w:drawing>
          <wp:inline distT="114300" distB="114300" distL="114300" distR="114300" wp14:anchorId="316391AF" wp14:editId="53D8B506">
            <wp:extent cx="5731200" cy="3505200"/>
            <wp:effectExtent l="0" t="0" r="0" b="0"/>
            <wp:docPr id="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193"/>
      <w:r>
        <w:commentReference w:id="193"/>
      </w:r>
    </w:p>
    <w:p w14:paraId="000000DE" w14:textId="77777777" w:rsidR="00993910" w:rsidRDefault="00993910">
      <w:pPr>
        <w:rPr>
          <w:color w:val="FF0000"/>
        </w:rPr>
      </w:pPr>
    </w:p>
    <w:p w14:paraId="000000DF" w14:textId="77777777" w:rsidR="00993910" w:rsidRDefault="00A9575F">
      <w:pPr>
        <w:rPr>
          <w:color w:val="FF0000"/>
        </w:rPr>
      </w:pPr>
      <w:r>
        <w:rPr>
          <w:noProof/>
          <w:color w:val="FF0000"/>
        </w:rPr>
        <w:drawing>
          <wp:inline distT="114300" distB="114300" distL="114300" distR="114300" wp14:anchorId="3BA587D6" wp14:editId="585902B8">
            <wp:extent cx="5731200" cy="3238500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E0" w14:textId="77777777" w:rsidR="00993910" w:rsidRDefault="00A9575F">
      <w:r>
        <w:rPr>
          <w:noProof/>
          <w:color w:val="FF0000"/>
        </w:rPr>
        <w:lastRenderedPageBreak/>
        <w:drawing>
          <wp:inline distT="114300" distB="114300" distL="114300" distR="114300" wp14:anchorId="69CA2ED9" wp14:editId="0C742B27">
            <wp:extent cx="5731200" cy="3238500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FA8355B" wp14:editId="5313DB1E">
            <wp:extent cx="5731200" cy="32385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E1" w14:textId="77777777" w:rsidR="00993910" w:rsidRDefault="00993910">
      <w:pPr>
        <w:rPr>
          <w:color w:val="FF0000"/>
        </w:rPr>
      </w:pPr>
    </w:p>
    <w:p w14:paraId="000000E2" w14:textId="77777777" w:rsidR="00993910" w:rsidRDefault="00A9575F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114300" distB="114300" distL="114300" distR="114300" wp14:anchorId="3BC9FFCA" wp14:editId="4F66C5D1">
            <wp:extent cx="5731200" cy="32385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E3" w14:textId="77777777" w:rsidR="00993910" w:rsidRDefault="00A9575F">
      <w:pPr>
        <w:rPr>
          <w:color w:val="FF0000"/>
        </w:rPr>
      </w:pPr>
      <w:r>
        <w:rPr>
          <w:noProof/>
          <w:color w:val="FF0000"/>
        </w:rPr>
        <w:drawing>
          <wp:inline distT="114300" distB="114300" distL="114300" distR="114300" wp14:anchorId="34BFD02C" wp14:editId="3DA1FB61">
            <wp:extent cx="5731200" cy="32385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E4" w14:textId="77777777" w:rsidR="00993910" w:rsidRDefault="00993910">
      <w:pPr>
        <w:rPr>
          <w:color w:val="FF0000"/>
        </w:rPr>
      </w:pPr>
    </w:p>
    <w:p w14:paraId="000000E5" w14:textId="77777777" w:rsidR="00993910" w:rsidRDefault="00993910">
      <w:pPr>
        <w:pStyle w:val="Nadpis2"/>
      </w:pPr>
      <w:bookmarkStart w:id="194" w:name="_heading=h.l2p9yassu0fm" w:colFirst="0" w:colLast="0"/>
      <w:bookmarkEnd w:id="194"/>
    </w:p>
    <w:p w14:paraId="000000EB" w14:textId="4196BBC4" w:rsidR="00993910" w:rsidRDefault="00A9575F" w:rsidP="00372545">
      <w:pPr>
        <w:pStyle w:val="Nadpis2"/>
      </w:pPr>
      <w:bookmarkStart w:id="195" w:name="_heading=h.nn59fndk9bkc" w:colFirst="0" w:colLast="0"/>
      <w:bookmarkStart w:id="196" w:name="_heading=h.eyk2tsy0yq0s" w:colFirst="0" w:colLast="0"/>
      <w:bookmarkEnd w:id="195"/>
      <w:bookmarkEnd w:id="196"/>
      <w:r>
        <w:br w:type="page"/>
      </w:r>
    </w:p>
    <w:p w14:paraId="000000EC" w14:textId="77777777" w:rsidR="00993910" w:rsidRDefault="00A9575F">
      <w:pPr>
        <w:pStyle w:val="Nadpis2"/>
      </w:pPr>
      <w:bookmarkStart w:id="197" w:name="_heading=h.37cw596txvy8" w:colFirst="0" w:colLast="0"/>
      <w:bookmarkEnd w:id="197"/>
      <w:r>
        <w:lastRenderedPageBreak/>
        <w:t>Literatura</w:t>
      </w:r>
    </w:p>
    <w:p w14:paraId="000000ED" w14:textId="77777777" w:rsidR="00993910" w:rsidRDefault="00993910"/>
    <w:p w14:paraId="000000EE" w14:textId="77777777" w:rsidR="00993910" w:rsidRDefault="00A9575F">
      <w:pPr>
        <w:ind w:firstLine="720"/>
      </w:pPr>
      <w:proofErr w:type="spellStart"/>
      <w:r>
        <w:t>Mehta</w:t>
      </w:r>
      <w:proofErr w:type="spellEnd"/>
      <w:r>
        <w:t xml:space="preserve">, G., MacDonald, S., </w:t>
      </w:r>
      <w:proofErr w:type="spellStart"/>
      <w:r>
        <w:t>Cronberg</w:t>
      </w:r>
      <w:proofErr w:type="spellEnd"/>
      <w:r>
        <w:t xml:space="preserve">, A., </w:t>
      </w:r>
      <w:proofErr w:type="spellStart"/>
      <w:r>
        <w:t>Rosselli</w:t>
      </w:r>
      <w:proofErr w:type="spellEnd"/>
      <w:r>
        <w:t xml:space="preserve">, M., </w:t>
      </w:r>
      <w:proofErr w:type="spellStart"/>
      <w:r>
        <w:t>Khera-Butler</w:t>
      </w:r>
      <w:proofErr w:type="spellEnd"/>
      <w:r>
        <w:t xml:space="preserve">, T., </w:t>
      </w:r>
      <w:proofErr w:type="spellStart"/>
      <w:r>
        <w:t>Sumpter</w:t>
      </w:r>
      <w:proofErr w:type="spellEnd"/>
      <w:r>
        <w:t>, C., Al-</w:t>
      </w:r>
      <w:proofErr w:type="spellStart"/>
      <w:r>
        <w:t>Khatib</w:t>
      </w:r>
      <w:proofErr w:type="spellEnd"/>
      <w:r>
        <w:t xml:space="preserve">, S., </w:t>
      </w:r>
      <w:proofErr w:type="spellStart"/>
      <w:r>
        <w:t>Jain</w:t>
      </w:r>
      <w:proofErr w:type="spellEnd"/>
      <w:r>
        <w:t xml:space="preserve">, A., Maurice, J., </w:t>
      </w:r>
      <w:proofErr w:type="spellStart"/>
      <w:r>
        <w:t>Charalambous</w:t>
      </w:r>
      <w:proofErr w:type="spellEnd"/>
      <w:r>
        <w:t xml:space="preserve">, Ch., </w:t>
      </w:r>
      <w:proofErr w:type="spellStart"/>
      <w:r>
        <w:t>Gander</w:t>
      </w:r>
      <w:proofErr w:type="spellEnd"/>
      <w:r>
        <w:t xml:space="preserve">, A., </w:t>
      </w:r>
      <w:proofErr w:type="spellStart"/>
      <w:r>
        <w:t>Ju</w:t>
      </w:r>
      <w:proofErr w:type="spellEnd"/>
      <w:r>
        <w:t xml:space="preserve">, C., </w:t>
      </w:r>
      <w:proofErr w:type="spellStart"/>
      <w:r>
        <w:t>Hakan</w:t>
      </w:r>
      <w:proofErr w:type="spellEnd"/>
      <w:r>
        <w:t xml:space="preserve">, T., </w:t>
      </w:r>
      <w:proofErr w:type="spellStart"/>
      <w:r>
        <w:t>Sherwood</w:t>
      </w:r>
      <w:proofErr w:type="spellEnd"/>
      <w:r>
        <w:t xml:space="preserve">, R., Nair, D., </w:t>
      </w:r>
      <w:proofErr w:type="spellStart"/>
      <w:r>
        <w:t>Jalan</w:t>
      </w:r>
      <w:proofErr w:type="spellEnd"/>
      <w:r>
        <w:t xml:space="preserve">, R. </w:t>
      </w:r>
      <w:proofErr w:type="gramStart"/>
      <w:r>
        <w:t xml:space="preserve">&amp;  </w:t>
      </w:r>
      <w:proofErr w:type="spellStart"/>
      <w:r>
        <w:t>Moore</w:t>
      </w:r>
      <w:proofErr w:type="spellEnd"/>
      <w:proofErr w:type="gramEnd"/>
      <w:r>
        <w:t xml:space="preserve">, K. (2018). </w:t>
      </w:r>
      <w:proofErr w:type="spellStart"/>
      <w:r>
        <w:t>Short</w:t>
      </w:r>
      <w:proofErr w:type="spellEnd"/>
      <w:r>
        <w:t xml:space="preserve">-term abstinence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alcohol</w:t>
      </w:r>
      <w:proofErr w:type="spellEnd"/>
      <w:r>
        <w:t xml:space="preserve"> and </w:t>
      </w:r>
      <w:proofErr w:type="spellStart"/>
      <w:r>
        <w:t>changes</w:t>
      </w:r>
      <w:proofErr w:type="spellEnd"/>
      <w:r>
        <w:t xml:space="preserve"> in </w:t>
      </w:r>
      <w:proofErr w:type="spellStart"/>
      <w:r>
        <w:t>cardiovascular</w:t>
      </w:r>
      <w:proofErr w:type="spellEnd"/>
      <w:r>
        <w:t xml:space="preserve"> risk </w:t>
      </w:r>
      <w:proofErr w:type="spellStart"/>
      <w:r>
        <w:t>factors</w:t>
      </w:r>
      <w:proofErr w:type="spellEnd"/>
      <w:r>
        <w:t xml:space="preserve">, liver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tests</w:t>
      </w:r>
      <w:proofErr w:type="spellEnd"/>
      <w:r>
        <w:t xml:space="preserve"> and </w:t>
      </w:r>
      <w:proofErr w:type="spellStart"/>
      <w:r>
        <w:t>cancer-related</w:t>
      </w:r>
      <w:proofErr w:type="spellEnd"/>
      <w:r>
        <w:t xml:space="preserve"> </w:t>
      </w:r>
      <w:proofErr w:type="spellStart"/>
      <w:r>
        <w:t>growth</w:t>
      </w:r>
      <w:proofErr w:type="spellEnd"/>
      <w:r>
        <w:t xml:space="preserve"> </w:t>
      </w:r>
      <w:proofErr w:type="spellStart"/>
      <w:r>
        <w:t>factors</w:t>
      </w:r>
      <w:proofErr w:type="spellEnd"/>
      <w:r>
        <w:t xml:space="preserve">: a </w:t>
      </w:r>
      <w:proofErr w:type="spellStart"/>
      <w:r>
        <w:t>prospective</w:t>
      </w:r>
      <w:proofErr w:type="spellEnd"/>
      <w:r>
        <w:t xml:space="preserve"> </w:t>
      </w:r>
      <w:proofErr w:type="spellStart"/>
      <w:r>
        <w:t>ob</w:t>
      </w:r>
      <w:r>
        <w:t>servational</w:t>
      </w:r>
      <w:proofErr w:type="spellEnd"/>
      <w:r>
        <w:t xml:space="preserve"> study. BMJ Open. </w:t>
      </w:r>
      <w:hyperlink r:id="rId41">
        <w:r>
          <w:rPr>
            <w:color w:val="1155CC"/>
            <w:u w:val="single"/>
          </w:rPr>
          <w:t>https://doi.org/10.1136/bmjopen-2017-020673</w:t>
        </w:r>
      </w:hyperlink>
    </w:p>
    <w:p w14:paraId="000000EF" w14:textId="77777777" w:rsidR="00993910" w:rsidRDefault="00A9575F">
      <w:pPr>
        <w:ind w:firstLine="720"/>
      </w:pPr>
      <w:r>
        <w:t xml:space="preserve">Národní monitorovací středisko pro drogy a závislosti. (2025). Zpráva o alkoholu v České republice 2024. </w:t>
      </w:r>
      <w:hyperlink r:id="rId42">
        <w:r>
          <w:rPr>
            <w:color w:val="1155CC"/>
            <w:u w:val="single"/>
          </w:rPr>
          <w:t>https://www.drogy-info.cz/data/obj_files/35688/1352/TZ%202025-03-20_P%C5%98%C3%8DLO</w:t>
        </w:r>
        <w:r>
          <w:rPr>
            <w:color w:val="1155CC"/>
            <w:u w:val="single"/>
          </w:rPr>
          <w:t>HA%2001_Souhrn%20Zpr%C3%A1vy%20o%20alkoholu%20v%20%C4%8CR%202024_fin.pdf</w:t>
        </w:r>
      </w:hyperlink>
    </w:p>
    <w:p w14:paraId="000000F0" w14:textId="77777777" w:rsidR="00993910" w:rsidRDefault="00A9575F">
      <w:pPr>
        <w:ind w:firstLine="720"/>
      </w:pPr>
      <w:proofErr w:type="spellStart"/>
      <w:r>
        <w:t>Nielsen</w:t>
      </w:r>
      <w:proofErr w:type="spellEnd"/>
      <w:r>
        <w:t xml:space="preserve">. (2024). Suchou cestou. </w:t>
      </w:r>
      <w:proofErr w:type="spellStart"/>
      <w:r>
        <w:t>Suchej</w:t>
      </w:r>
      <w:proofErr w:type="spellEnd"/>
      <w:r>
        <w:t xml:space="preserve"> únor překročil hranici 1 000 000 dospělých účastníků. </w:t>
      </w:r>
      <w:hyperlink r:id="rId43" w:anchor="heading=h.idaqtsakm1tz">
        <w:r>
          <w:rPr>
            <w:color w:val="1155CC"/>
            <w:u w:val="single"/>
          </w:rPr>
          <w:t>https://docs.google.com/document/d/1FJ3_ctaFBAm39X2-HTmBJQNP0dztMqUv2bxamRxZrXo/edit?tab=t.0#heading=h.idaqtsakm1tz</w:t>
        </w:r>
      </w:hyperlink>
    </w:p>
    <w:p w14:paraId="000000F1" w14:textId="77777777" w:rsidR="00993910" w:rsidRDefault="00A9575F">
      <w:pPr>
        <w:ind w:firstLine="720"/>
      </w:pPr>
      <w:proofErr w:type="spellStart"/>
      <w:r>
        <w:t>Ritchie</w:t>
      </w:r>
      <w:proofErr w:type="spellEnd"/>
      <w:r>
        <w:t xml:space="preserve">, H., &amp; </w:t>
      </w:r>
      <w:proofErr w:type="spellStart"/>
      <w:r>
        <w:t>Roser</w:t>
      </w:r>
      <w:proofErr w:type="spellEnd"/>
      <w:r>
        <w:t xml:space="preserve">, M. (2022). </w:t>
      </w:r>
      <w:proofErr w:type="spellStart"/>
      <w:r>
        <w:t>Alcohol</w:t>
      </w:r>
      <w:proofErr w:type="spellEnd"/>
      <w:r>
        <w:t xml:space="preserve"> </w:t>
      </w:r>
      <w:proofErr w:type="spellStart"/>
      <w:r>
        <w:t>consumption</w:t>
      </w:r>
      <w:proofErr w:type="spellEnd"/>
      <w:r>
        <w:t xml:space="preserve">. </w:t>
      </w:r>
      <w:proofErr w:type="spellStart"/>
      <w:r>
        <w:t>Our</w:t>
      </w:r>
      <w:proofErr w:type="spellEnd"/>
      <w:r>
        <w:t xml:space="preserve"> </w:t>
      </w:r>
      <w:proofErr w:type="spellStart"/>
      <w:r>
        <w:t>world</w:t>
      </w:r>
      <w:proofErr w:type="spellEnd"/>
      <w:r>
        <w:t xml:space="preserve"> in data. </w:t>
      </w:r>
      <w:hyperlink r:id="rId44">
        <w:r>
          <w:rPr>
            <w:color w:val="1155CC"/>
            <w:u w:val="single"/>
          </w:rPr>
          <w:t>https://ourworldindata.org/alcohol-consumption?utm_source=www.moneyfittmorning.com&amp;utm_medium=referral&amp;utm_campaign=dow</w:t>
        </w:r>
        <w:r>
          <w:rPr>
            <w:color w:val="1155CC"/>
            <w:u w:val="single"/>
          </w:rPr>
          <w:t>n-that-heineken</w:t>
        </w:r>
      </w:hyperlink>
    </w:p>
    <w:p w14:paraId="000000F2" w14:textId="77777777" w:rsidR="00993910" w:rsidRDefault="00993910">
      <w:pPr>
        <w:ind w:firstLine="720"/>
      </w:pPr>
    </w:p>
    <w:sectPr w:rsidR="00993910">
      <w:pgSz w:w="11906" w:h="16838"/>
      <w:pgMar w:top="1440" w:right="1440" w:bottom="1440" w:left="1440" w:header="708" w:footer="708" w:gutter="0"/>
      <w:pgNumType w:start="1"/>
      <w:cols w:space="708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" w:author="Klára Krejcarová" w:date="2025-09-07T12:52:00Z" w:initials="">
    <w:p w14:paraId="00000108" w14:textId="77777777" w:rsidR="00993910" w:rsidRDefault="00A9575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left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Tady si říkám, že bychom mohli více rozvést jakou pozici má alkohol ve společnosti obecně a neskočit rovnou k tomu že je významný? co myslíte?</w:t>
      </w:r>
    </w:p>
  </w:comment>
  <w:comment w:id="2" w:author="Jiří Vinopal" w:date="2025-09-23T14:37:00Z" w:initials="JV">
    <w:p w14:paraId="14FDD008" w14:textId="194C82E6" w:rsidR="00A0228E" w:rsidRDefault="00A0228E">
      <w:pPr>
        <w:pStyle w:val="Textkomente"/>
      </w:pPr>
      <w:r>
        <w:rPr>
          <w:rStyle w:val="Odkaznakoment"/>
        </w:rPr>
        <w:annotationRef/>
      </w:r>
      <w:r>
        <w:t>Odkaz na zdroj.</w:t>
      </w:r>
    </w:p>
  </w:comment>
  <w:comment w:id="14" w:author="Klára Krejcarová" w:date="2025-09-07T13:51:00Z" w:initials="">
    <w:p w14:paraId="000000F9" w14:textId="77777777" w:rsidR="00993910" w:rsidRDefault="00A9575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left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tady si nejsem </w:t>
      </w:r>
      <w:proofErr w:type="gramStart"/>
      <w:r>
        <w:rPr>
          <w:rFonts w:ascii="Arial" w:eastAsia="Arial" w:hAnsi="Arial" w:cs="Arial"/>
          <w:color w:val="000000"/>
        </w:rPr>
        <w:t>jistá jestli</w:t>
      </w:r>
      <w:proofErr w:type="gramEnd"/>
      <w:r>
        <w:rPr>
          <w:rFonts w:ascii="Arial" w:eastAsia="Arial" w:hAnsi="Arial" w:cs="Arial"/>
          <w:color w:val="000000"/>
        </w:rPr>
        <w:t xml:space="preserve"> tam tohle máme v těch datech? Páč abstinenty nedotazujeme vůbec a ne</w:t>
      </w:r>
      <w:r>
        <w:rPr>
          <w:rFonts w:ascii="Arial" w:eastAsia="Arial" w:hAnsi="Arial" w:cs="Arial"/>
          <w:color w:val="000000"/>
        </w:rPr>
        <w:t>vim jestli se práme na to porovnání?</w:t>
      </w:r>
    </w:p>
  </w:comment>
  <w:comment w:id="15" w:author="Jiří Vinopal" w:date="2025-09-23T14:40:00Z" w:initials="JV">
    <w:p w14:paraId="777A970B" w14:textId="785AC3A7" w:rsidR="00A0228E" w:rsidRDefault="00A0228E">
      <w:pPr>
        <w:pStyle w:val="Textkomente"/>
      </w:pPr>
      <w:r>
        <w:rPr>
          <w:rStyle w:val="Odkaznakoment"/>
        </w:rPr>
        <w:annotationRef/>
      </w:r>
      <w:r>
        <w:t>Především zde cíle naformulovat podle toho, co reálně ve zprávě zkoumáte a uvádíte. Pokud došlo k posunu cílů nebo některé nebyly naplněny, nevadí. Ve zprávě to nicméně musí být konzistentní.</w:t>
      </w:r>
    </w:p>
  </w:comment>
  <w:comment w:id="45" w:author="Anna Matějková" w:date="2025-09-17T21:01:00Z" w:initials="AM">
    <w:p w14:paraId="59ACCB25" w14:textId="77777777" w:rsidR="00C82AD9" w:rsidRDefault="00C82AD9" w:rsidP="00C82AD9">
      <w:pPr>
        <w:jc w:val="left"/>
      </w:pPr>
      <w:r>
        <w:rPr>
          <w:rStyle w:val="Odkaznakoment"/>
        </w:rPr>
        <w:annotationRef/>
      </w:r>
      <w:r>
        <w:rPr>
          <w:sz w:val="20"/>
          <w:szCs w:val="20"/>
        </w:rPr>
        <w:t>můžeme to takhle napsat?</w:t>
      </w:r>
    </w:p>
  </w:comment>
  <w:comment w:id="56" w:author="Klára Krejcarová" w:date="2025-09-17T18:32:00Z" w:initials="">
    <w:p w14:paraId="0000010B" w14:textId="4BE2CF53" w:rsidR="00993910" w:rsidRDefault="00A9575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left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Dotaz: rádi bychom se zeptali, jestli je podle Vás v pohodě používat ve zprávě vzdělání se 4 kategoriemi. Přijde nám to pak lépe slovně interpretovatelné (vysokoškoláci a VOŠ vs. ostatní) než t</w:t>
      </w:r>
      <w:r>
        <w:rPr>
          <w:rFonts w:ascii="Arial" w:eastAsia="Arial" w:hAnsi="Arial" w:cs="Arial"/>
          <w:color w:val="000000"/>
        </w:rPr>
        <w:t>a proměnná s 5 kat. </w:t>
      </w:r>
    </w:p>
    <w:p w14:paraId="0000010C" w14:textId="77777777" w:rsidR="00993910" w:rsidRDefault="00A9575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left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Zároveň nám přijde, že to zas tolik ty výsledky jednotlivé nezkresluje --&gt; viz porovnání grafů s 4 a 5 kategoriemi na str. 17</w:t>
      </w:r>
    </w:p>
    <w:p w14:paraId="0000010D" w14:textId="77777777" w:rsidR="00993910" w:rsidRDefault="00A9575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left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 v kategorii Bc.+VOŠ je pouze cca 66 lidí.</w:t>
      </w:r>
    </w:p>
  </w:comment>
  <w:comment w:id="57" w:author="Jiří Vinopal" w:date="2025-09-23T14:49:00Z" w:initials="JV">
    <w:p w14:paraId="00DAFE01" w14:textId="32F08AD5" w:rsidR="00A26D98" w:rsidRDefault="00A26D98">
      <w:pPr>
        <w:pStyle w:val="Textkomente"/>
      </w:pPr>
      <w:r>
        <w:rPr>
          <w:rStyle w:val="Odkaznakoment"/>
        </w:rPr>
        <w:annotationRef/>
      </w:r>
      <w:r>
        <w:t xml:space="preserve">Je to v pohodě. ZŠ se už dnes klidně spojuje se SŠ bez maturity a pracuje se i jen se třemi. </w:t>
      </w:r>
    </w:p>
  </w:comment>
  <w:comment w:id="58" w:author="Anna Matějková" w:date="2025-09-17T21:02:00Z" w:initials="AM">
    <w:p w14:paraId="6A16492A" w14:textId="77777777" w:rsidR="00C82AD9" w:rsidRDefault="00C82AD9" w:rsidP="00C82AD9">
      <w:pPr>
        <w:jc w:val="left"/>
      </w:pPr>
      <w:r>
        <w:rPr>
          <w:rStyle w:val="Odkaznakoment"/>
        </w:rPr>
        <w:annotationRef/>
      </w:r>
      <w:r>
        <w:rPr>
          <w:sz w:val="20"/>
          <w:szCs w:val="20"/>
        </w:rPr>
        <w:t xml:space="preserve">zahrnuje kvótní výběr respondenty, kteří neprošli screeningem? </w:t>
      </w:r>
      <w:proofErr w:type="gramStart"/>
      <w:r>
        <w:rPr>
          <w:sz w:val="20"/>
          <w:szCs w:val="20"/>
        </w:rPr>
        <w:t>bylo</w:t>
      </w:r>
      <w:proofErr w:type="gramEnd"/>
      <w:r>
        <w:rPr>
          <w:sz w:val="20"/>
          <w:szCs w:val="20"/>
        </w:rPr>
        <w:t xml:space="preserve"> aplikováno nějaké vážení?</w:t>
      </w:r>
    </w:p>
  </w:comment>
  <w:comment w:id="59" w:author="Jiří Vinopal" w:date="2025-09-23T14:50:00Z" w:initials="JV">
    <w:p w14:paraId="3398B89A" w14:textId="2B052CF7" w:rsidR="005C21E6" w:rsidRDefault="005C21E6">
      <w:pPr>
        <w:pStyle w:val="Textkomente"/>
      </w:pPr>
      <w:r>
        <w:rPr>
          <w:rStyle w:val="Odkaznakoment"/>
        </w:rPr>
        <w:annotationRef/>
      </w:r>
      <w:r>
        <w:t xml:space="preserve">Ten </w:t>
      </w:r>
      <w:proofErr w:type="spellStart"/>
      <w:r>
        <w:t>screening</w:t>
      </w:r>
      <w:proofErr w:type="spellEnd"/>
      <w:r>
        <w:t xml:space="preserve"> </w:t>
      </w:r>
      <w:proofErr w:type="gramStart"/>
      <w:r>
        <w:t>jsem</w:t>
      </w:r>
      <w:proofErr w:type="gramEnd"/>
      <w:r>
        <w:t xml:space="preserve"> už </w:t>
      </w:r>
      <w:proofErr w:type="gramStart"/>
      <w:r>
        <w:t>řešili</w:t>
      </w:r>
      <w:proofErr w:type="gramEnd"/>
      <w:r>
        <w:t>, ale nepamatuji se, jak to dopadlo:/ Vážena data nebyla.</w:t>
      </w:r>
    </w:p>
  </w:comment>
  <w:comment w:id="61" w:author="Eliška Votavová" w:date="2025-09-12T14:57:00Z" w:initials="">
    <w:p w14:paraId="000000F3" w14:textId="32E618F9" w:rsidR="00993910" w:rsidRDefault="00A9575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left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Asi nezjistíme:( nemáme na to otázku (teda myslím)</w:t>
      </w:r>
    </w:p>
  </w:comment>
  <w:comment w:id="72" w:author="Jiří Vinopal" w:date="2025-09-23T15:05:00Z" w:initials="JV">
    <w:p w14:paraId="6D09E160" w14:textId="07725844" w:rsidR="008205AF" w:rsidRDefault="008205AF">
      <w:pPr>
        <w:pStyle w:val="Textkomente"/>
      </w:pPr>
      <w:r>
        <w:rPr>
          <w:rStyle w:val="Odkaznakoment"/>
        </w:rPr>
        <w:annotationRef/>
      </w:r>
      <w:r>
        <w:t xml:space="preserve">Šedě označené bych vynechal. Není to tak sice </w:t>
      </w:r>
      <w:proofErr w:type="spellStart"/>
      <w:r>
        <w:t>expplicitně</w:t>
      </w:r>
      <w:proofErr w:type="spellEnd"/>
      <w:r>
        <w:t xml:space="preserve"> napsáno, ale vlastně to je hodnocení – o je vysoké a co nízké. To bych v popisné části zprávy nedělal. (Anebo pak už zase i </w:t>
      </w:r>
      <w:proofErr w:type="spellStart"/>
      <w:r>
        <w:t>nadlších</w:t>
      </w:r>
      <w:proofErr w:type="spellEnd"/>
      <w:r>
        <w:t xml:space="preserve"> místech.)</w:t>
      </w:r>
    </w:p>
  </w:comment>
  <w:comment w:id="80" w:author="Jiří Vinopal" w:date="2025-09-23T15:09:00Z" w:initials="JV">
    <w:p w14:paraId="3194CA1D" w14:textId="7E04C0DC" w:rsidR="008205AF" w:rsidRDefault="008205AF">
      <w:pPr>
        <w:pStyle w:val="Textkomente"/>
      </w:pPr>
      <w:r>
        <w:rPr>
          <w:rStyle w:val="Odkaznakoment"/>
        </w:rPr>
        <w:annotationRef/>
      </w:r>
      <w:r>
        <w:t xml:space="preserve">Pořadí kategorií v tomto grafu (odshora dolů) jde od nejnižšího po nejvyšší. V dalších grafech i tabulkách u popisu souboru je to opačně. To je potřeba </w:t>
      </w:r>
      <w:proofErr w:type="spellStart"/>
      <w:r>
        <w:t>jsednotit</w:t>
      </w:r>
      <w:proofErr w:type="spellEnd"/>
      <w:r>
        <w:t>. Mně osobně přijde logičtější takto – od menší, nižší po větší, vyšší. Ale to je možná jen zvyk a klidně to udělejte opačně. Jen aby to tedy bylo všude stejně….</w:t>
      </w:r>
    </w:p>
  </w:comment>
  <w:comment w:id="95" w:author="Jiří Vinopal" w:date="2025-09-23T15:15:00Z" w:initials="JV">
    <w:p w14:paraId="1B1B5370" w14:textId="6545B8BE" w:rsidR="002F6EF3" w:rsidRDefault="002F6EF3">
      <w:pPr>
        <w:pStyle w:val="Textkomente"/>
      </w:pPr>
      <w:r>
        <w:rPr>
          <w:rStyle w:val="Odkaznakoment"/>
        </w:rPr>
        <w:annotationRef/>
      </w:r>
      <w:r>
        <w:t xml:space="preserve">Tady by bylo </w:t>
      </w:r>
      <w:r>
        <w:t>potřeba</w:t>
      </w:r>
      <w:r>
        <w:t xml:space="preserve"> udělat ještě celkovou analýzu</w:t>
      </w:r>
      <w:r>
        <w:t xml:space="preserve">: udělat pro každého respondenta sumační skór ze všech možností omezování. Dal bych 0 bodů za „Ne“, a třeba 1 bod za „jednou“ a dva body za „vícekrát“. Strašně důležitá tady bude skupina s 0 body – ti, kteří nezkusili nikdy nic. Pak o ní </w:t>
      </w:r>
      <w:proofErr w:type="gramStart"/>
      <w:r>
        <w:t>budete</w:t>
      </w:r>
      <w:proofErr w:type="gramEnd"/>
      <w:r>
        <w:t xml:space="preserve"> schopní něco více napsat…;-) </w:t>
      </w:r>
    </w:p>
    <w:p w14:paraId="5311FCCA" w14:textId="1F701F8B" w:rsidR="002F6EF3" w:rsidRDefault="002F6EF3">
      <w:pPr>
        <w:pStyle w:val="Textkomente"/>
      </w:pPr>
      <w:r>
        <w:t xml:space="preserve">Podle výsledných hodnot </w:t>
      </w:r>
      <w:r w:rsidR="00DA1AC9">
        <w:t xml:space="preserve">indexu </w:t>
      </w:r>
      <w:r>
        <w:t xml:space="preserve">můžete proměnnou kategorizovat a myslím, že zajímavé pak bude i porovnání jednotlivých skupin – klidně alespoň podle </w:t>
      </w:r>
      <w:proofErr w:type="spellStart"/>
      <w:r>
        <w:t>sociodemografik</w:t>
      </w:r>
      <w:proofErr w:type="spellEnd"/>
      <w:r w:rsidR="00DA1AC9">
        <w:t>;</w:t>
      </w:r>
      <w:r>
        <w:t xml:space="preserve"> ale </w:t>
      </w:r>
      <w:r w:rsidR="00DA1AC9">
        <w:t xml:space="preserve">určitě </w:t>
      </w:r>
      <w:r>
        <w:t xml:space="preserve">pak i v dalších analýzách. Asociace – například míru omezování s </w:t>
      </w:r>
      <w:r>
        <w:t>množství</w:t>
      </w:r>
      <w:r>
        <w:t>m</w:t>
      </w:r>
      <w:r>
        <w:t xml:space="preserve"> konzumace </w:t>
      </w:r>
      <w:r>
        <w:t>pak budete moci analyzovat korelačními koeficienty na kardinálních proměnných…;-)</w:t>
      </w:r>
    </w:p>
  </w:comment>
  <w:comment w:id="99" w:author="Anna Matějková" w:date="2025-09-17T21:06:00Z" w:initials="AM">
    <w:p w14:paraId="0C128883" w14:textId="77777777" w:rsidR="00C82AD9" w:rsidRDefault="00C82AD9" w:rsidP="00C82AD9">
      <w:pPr>
        <w:jc w:val="left"/>
      </w:pPr>
      <w:r>
        <w:rPr>
          <w:rStyle w:val="Odkaznakoment"/>
        </w:rPr>
        <w:annotationRef/>
      </w:r>
      <w:r>
        <w:rPr>
          <w:sz w:val="20"/>
          <w:szCs w:val="20"/>
        </w:rPr>
        <w:t xml:space="preserve">následující grafy neukazují žádné větší rozdíly napříč demografiky, má smysl je ukazovat? </w:t>
      </w:r>
      <w:proofErr w:type="gramStart"/>
      <w:r>
        <w:rPr>
          <w:sz w:val="20"/>
          <w:szCs w:val="20"/>
        </w:rPr>
        <w:t>nebo</w:t>
      </w:r>
      <w:proofErr w:type="gramEnd"/>
      <w:r>
        <w:rPr>
          <w:sz w:val="20"/>
          <w:szCs w:val="20"/>
        </w:rPr>
        <w:t xml:space="preserve"> je stačí popsat jen slovně, když na to přímo máme otázku v projektu?</w:t>
      </w:r>
    </w:p>
  </w:comment>
  <w:comment w:id="100" w:author="Jiří Vinopal" w:date="2025-09-23T15:24:00Z" w:initials="JV">
    <w:p w14:paraId="3B24333F" w14:textId="7D8093CE" w:rsidR="002A1CEC" w:rsidRDefault="002A1CEC">
      <w:pPr>
        <w:pStyle w:val="Textkomente"/>
      </w:pPr>
      <w:r>
        <w:rPr>
          <w:rStyle w:val="Odkaznakoment"/>
        </w:rPr>
        <w:annotationRef/>
      </w:r>
      <w:r>
        <w:t xml:space="preserve">Sem do zprávy bych jen slovně vypíchnul, pokud se někde nějaké zajímavé odlišnosti objevují. Třídění všech typů omezování podle </w:t>
      </w:r>
      <w:proofErr w:type="spellStart"/>
      <w:r>
        <w:t>sociodemografik</w:t>
      </w:r>
      <w:proofErr w:type="spellEnd"/>
      <w:r>
        <w:t xml:space="preserve"> bych dal do přílohy, ale úsporněji, jen v podobě tabulek.</w:t>
      </w:r>
    </w:p>
  </w:comment>
  <w:comment w:id="116" w:author="Jiří Vinopal" w:date="2025-09-23T15:26:00Z" w:initials="JV">
    <w:p w14:paraId="4F99FB8C" w14:textId="77239156" w:rsidR="0032103E" w:rsidRDefault="0032103E">
      <w:pPr>
        <w:pStyle w:val="Textkomente"/>
      </w:pPr>
      <w:r>
        <w:rPr>
          <w:rStyle w:val="Odkaznakoment"/>
        </w:rPr>
        <w:annotationRef/>
      </w:r>
      <w:r>
        <w:t xml:space="preserve">Je třeba uvést, že je to třetina z těch, kteří alespoň něco zkusili. </w:t>
      </w:r>
    </w:p>
  </w:comment>
  <w:comment w:id="134" w:author="Jiří Vinopal" w:date="2025-09-23T15:34:00Z" w:initials="JV">
    <w:p w14:paraId="1415BF9C" w14:textId="77777777" w:rsidR="00B24C73" w:rsidRDefault="001D7A3C">
      <w:pPr>
        <w:pStyle w:val="Textkomente"/>
      </w:pPr>
      <w:r>
        <w:rPr>
          <w:rStyle w:val="Odkaznakoment"/>
        </w:rPr>
        <w:annotationRef/>
      </w:r>
      <w:r>
        <w:t>Tady by bylo skvělé doplnit právě to,</w:t>
      </w:r>
      <w:r w:rsidR="00B24C73">
        <w:t xml:space="preserve"> jak úspěšnost souvisí s mírou spotřeby a mírou omezování, resp. </w:t>
      </w:r>
      <w:r>
        <w:t>jak se to daří kategoriím s různou mírou spotřeby a kategoriím s různou mírou pokusů o omezování (navrhovaný skór z komentáře výše).</w:t>
      </w:r>
    </w:p>
    <w:p w14:paraId="4FB99EC9" w14:textId="07BA6087" w:rsidR="001D7A3C" w:rsidRDefault="001D7A3C">
      <w:pPr>
        <w:pStyle w:val="Textkomente"/>
      </w:pPr>
      <w:r>
        <w:t xml:space="preserve">A možná opět i ta </w:t>
      </w:r>
      <w:proofErr w:type="spellStart"/>
      <w:r>
        <w:t>sociodemografika</w:t>
      </w:r>
      <w:proofErr w:type="spellEnd"/>
      <w:r>
        <w:t xml:space="preserve"> – klidně opět jen tabulky do příloh a sem případné </w:t>
      </w:r>
      <w:r>
        <w:t xml:space="preserve">slovně </w:t>
      </w:r>
      <w:r>
        <w:t>zajímavosti.</w:t>
      </w:r>
    </w:p>
  </w:comment>
  <w:comment w:id="135" w:author="Jiří Vinopal" w:date="2025-09-23T15:39:00Z" w:initials="JV">
    <w:p w14:paraId="5838D045" w14:textId="4012EACF" w:rsidR="007D25B9" w:rsidRDefault="007D25B9">
      <w:pPr>
        <w:pStyle w:val="Textkomente"/>
      </w:pPr>
      <w:r>
        <w:rPr>
          <w:rStyle w:val="Odkaznakoment"/>
        </w:rPr>
        <w:annotationRef/>
      </w:r>
      <w:r>
        <w:t xml:space="preserve">Které formy omezování vedou k větší úspěšnosti? Nejjednodušeji (od oka) by se na to dalo mrknout průměry hodnocení ve skupinách těch, kteří vyzkoušeli jednotlivé formy omezení. Což by ale bylo bez kontroly vzájemných </w:t>
      </w:r>
      <w:proofErr w:type="spellStart"/>
      <w:r>
        <w:t>provazeb</w:t>
      </w:r>
      <w:proofErr w:type="spellEnd"/>
      <w:r>
        <w:t xml:space="preserve"> mezi prediktory (formami omezování); ideálně by to tudíž bylo na </w:t>
      </w:r>
      <w:r w:rsidR="0051551D">
        <w:t xml:space="preserve">vícenásobnou </w:t>
      </w:r>
      <w:proofErr w:type="spellStart"/>
      <w:r>
        <w:t>logisktickou</w:t>
      </w:r>
      <w:proofErr w:type="spellEnd"/>
      <w:r>
        <w:t xml:space="preserve"> regresi…;-)</w:t>
      </w:r>
      <w:r w:rsidR="00B37136">
        <w:t xml:space="preserve"> A to by se </w:t>
      </w:r>
      <w:proofErr w:type="spellStart"/>
      <w:r w:rsidR="00B37136">
        <w:t>móc</w:t>
      </w:r>
      <w:proofErr w:type="spellEnd"/>
      <w:r w:rsidR="00B37136">
        <w:t xml:space="preserve"> hodilo na tu konferenci;-)</w:t>
      </w:r>
    </w:p>
  </w:comment>
  <w:comment w:id="133" w:author="Jiří Vinopal" w:date="2025-09-23T15:33:00Z" w:initials="JV">
    <w:p w14:paraId="33AAECF1" w14:textId="4F5374EE" w:rsidR="001D7A3C" w:rsidRDefault="001D7A3C">
      <w:pPr>
        <w:pStyle w:val="Textkomente"/>
      </w:pPr>
      <w:r>
        <w:rPr>
          <w:rStyle w:val="Odkaznakoment"/>
        </w:rPr>
        <w:annotationRef/>
      </w:r>
      <w:r>
        <w:t>To si podle mne protiřečí. Omezování je z principu vědomý čin, nemůže tudíž být využívána nevědomě…;-)</w:t>
      </w:r>
    </w:p>
  </w:comment>
  <w:comment w:id="138" w:author="Jiří Vinopal" w:date="2025-09-23T15:37:00Z" w:initials="JV">
    <w:p w14:paraId="06B7A07F" w14:textId="38C44E80" w:rsidR="00E71101" w:rsidRDefault="00E71101">
      <w:pPr>
        <w:pStyle w:val="Textkomente"/>
      </w:pPr>
      <w:r>
        <w:rPr>
          <w:rStyle w:val="Odkaznakoment"/>
        </w:rPr>
        <w:annotationRef/>
      </w:r>
      <w:r>
        <w:t xml:space="preserve">Souvisí toto hodnocení s předchozí otázkou? Je mezi proměnnými nějaká asociace? Jinými slovy – je hodnocení založeno (pouze) na čase, po který dokáží pít kontrolovaně (silná asociace), anebo do toho </w:t>
      </w:r>
      <w:r w:rsidR="00A25DB1">
        <w:t xml:space="preserve">celkového hodnocení </w:t>
      </w:r>
      <w:r>
        <w:t>vstupuje ještě něco dalšího (slabá asociace)?</w:t>
      </w:r>
    </w:p>
  </w:comment>
  <w:comment w:id="155" w:author="Jiří Vinopal" w:date="2025-09-23T15:47:00Z" w:initials="JV">
    <w:p w14:paraId="045C209E" w14:textId="25EB844D" w:rsidR="00E97C2B" w:rsidRDefault="00E97C2B">
      <w:pPr>
        <w:pStyle w:val="Textkomente"/>
      </w:pPr>
      <w:r>
        <w:rPr>
          <w:rStyle w:val="Odkaznakoment"/>
        </w:rPr>
        <w:annotationRef/>
      </w:r>
      <w:r>
        <w:t>Pokud je to skutečně trend, je potřeba doložit delší časovou řadu, ne jen změnu mezi dvěma roky.</w:t>
      </w:r>
    </w:p>
  </w:comment>
  <w:comment w:id="157" w:author="Jiří Vinopal" w:date="2025-09-23T15:49:00Z" w:initials="JV">
    <w:p w14:paraId="2ED754C3" w14:textId="484DE6BF" w:rsidR="00E97C2B" w:rsidRDefault="00E97C2B">
      <w:pPr>
        <w:pStyle w:val="Textkomente"/>
      </w:pPr>
      <w:r>
        <w:rPr>
          <w:rStyle w:val="Odkaznakoment"/>
        </w:rPr>
        <w:annotationRef/>
      </w:r>
      <w:r>
        <w:t>Průměr?</w:t>
      </w:r>
    </w:p>
  </w:comment>
  <w:comment w:id="168" w:author="Jiří Vinopal" w:date="2025-09-23T15:52:00Z" w:initials="JV">
    <w:p w14:paraId="3C5C7B20" w14:textId="77777777" w:rsidR="00CB4F19" w:rsidRDefault="00CB4F19">
      <w:pPr>
        <w:pStyle w:val="Textkomente"/>
      </w:pPr>
      <w:r>
        <w:rPr>
          <w:rStyle w:val="Odkaznakoment"/>
        </w:rPr>
        <w:annotationRef/>
      </w:r>
      <w:r>
        <w:t>Souvisí úspěšnost s naplánovanou délkou? Jinými slovy, je úspěšnost vyšší (vč. pokračování déle) u kratších naplánovaných délek a u delších nižší? Z praktického hlediska – jakou délku je nejvýhodnější doporučovat?</w:t>
      </w:r>
    </w:p>
    <w:p w14:paraId="7C9FAB5C" w14:textId="77777777" w:rsidR="00CB4F19" w:rsidRDefault="00CB4F19">
      <w:pPr>
        <w:pStyle w:val="Textkomente"/>
      </w:pPr>
    </w:p>
    <w:p w14:paraId="3976CDC0" w14:textId="59887B52" w:rsidR="00CB4F19" w:rsidRDefault="00CB4F19">
      <w:pPr>
        <w:pStyle w:val="Textkomente"/>
      </w:pPr>
      <w:r>
        <w:t>A souvisí úspěšnost s tím, jak moc nebo jak často alkoholu člověk pije?</w:t>
      </w:r>
      <w:r w:rsidR="00E15353">
        <w:t xml:space="preserve"> </w:t>
      </w:r>
      <w:r>
        <w:t xml:space="preserve"> Je u úspěšnost u vyšších měr konzumace lepší nebo horší?</w:t>
      </w:r>
    </w:p>
  </w:comment>
  <w:comment w:id="169" w:author="Jiří Vinopal" w:date="2025-09-23T15:56:00Z" w:initials="JV">
    <w:p w14:paraId="38943ECF" w14:textId="77B4D9E4" w:rsidR="00DA382C" w:rsidRDefault="00DA382C">
      <w:pPr>
        <w:pStyle w:val="Textkomente"/>
      </w:pPr>
      <w:r>
        <w:rPr>
          <w:rStyle w:val="Odkaznakoment"/>
        </w:rPr>
        <w:annotationRef/>
      </w:r>
      <w:r>
        <w:t>A jsou to ti spíše s vyšší nebo s nižší spotřebou?</w:t>
      </w:r>
      <w:r w:rsidR="00E15353">
        <w:t xml:space="preserve"> </w:t>
      </w:r>
      <w:r w:rsidR="00E15353">
        <w:rPr>
          <w:lang w:val="en-US"/>
        </w:rPr>
        <w:t>[Á, TO POSLÉZE NACHÁZÍM V GRAFU NÍŽE]</w:t>
      </w:r>
      <w:r>
        <w:t xml:space="preserve"> A nejsou to třeba ti, kteří se snaží kontrolovat pití jinými způsoby? A třeba mají pocit, že jsou v tom úspěšní…? </w:t>
      </w:r>
    </w:p>
  </w:comment>
  <w:comment w:id="170" w:author="Jiří Vinopal" w:date="2025-09-23T15:58:00Z" w:initials="JV">
    <w:p w14:paraId="1F16D481" w14:textId="386E0109" w:rsidR="00997674" w:rsidRDefault="00997674">
      <w:pPr>
        <w:pStyle w:val="Textkomente"/>
      </w:pPr>
      <w:r>
        <w:rPr>
          <w:rStyle w:val="Odkaznakoment"/>
        </w:rPr>
        <w:annotationRef/>
      </w:r>
      <w:r>
        <w:t xml:space="preserve">Tento závěr je náš, nebo to je odněkud </w:t>
      </w:r>
      <w:proofErr w:type="spellStart"/>
      <w:r>
        <w:t>jinud</w:t>
      </w:r>
      <w:proofErr w:type="spellEnd"/>
      <w:r>
        <w:t>…?</w:t>
      </w:r>
    </w:p>
  </w:comment>
  <w:comment w:id="172" w:author="Jiří Vinopal" w:date="2025-09-23T15:59:00Z" w:initials="JV">
    <w:p w14:paraId="6F2A797A" w14:textId="65FA101D" w:rsidR="00997674" w:rsidRDefault="00997674">
      <w:pPr>
        <w:pStyle w:val="Textkomente"/>
      </w:pPr>
      <w:r>
        <w:t xml:space="preserve">To je </w:t>
      </w:r>
      <w:r>
        <w:rPr>
          <w:rStyle w:val="Odkaznakoment"/>
        </w:rPr>
        <w:annotationRef/>
      </w:r>
      <w:r>
        <w:t>průměr nebo medián? Nebo modus?</w:t>
      </w:r>
    </w:p>
  </w:comment>
  <w:comment w:id="177" w:author="Klára Krejcarová" w:date="2025-09-17T18:37:00Z" w:initials="">
    <w:p w14:paraId="00000109" w14:textId="77777777" w:rsidR="00993910" w:rsidRDefault="00A9575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left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tady příkl</w:t>
      </w:r>
      <w:r>
        <w:rPr>
          <w:rFonts w:ascii="Arial" w:eastAsia="Arial" w:hAnsi="Arial" w:cs="Arial"/>
          <w:color w:val="000000"/>
        </w:rPr>
        <w:t>ad 2 grafů s 4 kat a 5 kat vzdělání - přikláníme se k 4 kat, páč je to hezčí a interpretačně smysluplnější a rozdíly VOŠ a VŠ kategorie vs ostatní tam zůstanou zachovány</w:t>
      </w:r>
    </w:p>
  </w:comment>
  <w:comment w:id="178" w:author="Jiří Vinopal" w:date="2025-09-23T16:00:00Z" w:initials="JV">
    <w:p w14:paraId="71380744" w14:textId="734B8B3E" w:rsidR="00710806" w:rsidRDefault="00710806">
      <w:pPr>
        <w:pStyle w:val="Textkomente"/>
      </w:pPr>
      <w:r>
        <w:rPr>
          <w:rStyle w:val="Odkaznakoment"/>
        </w:rPr>
        <w:annotationRef/>
      </w:r>
      <w:r>
        <w:t>Klidně se 4 kategoriemi;)</w:t>
      </w:r>
    </w:p>
  </w:comment>
  <w:comment w:id="179" w:author="Jiří Vinopal" w:date="2025-09-23T16:03:00Z" w:initials="JV">
    <w:p w14:paraId="2E3F7E34" w14:textId="7E483976" w:rsidR="00291C23" w:rsidRDefault="00291C23">
      <w:pPr>
        <w:pStyle w:val="Textkomente"/>
      </w:pPr>
      <w:r>
        <w:rPr>
          <w:rStyle w:val="Odkaznakoment"/>
        </w:rPr>
        <w:annotationRef/>
      </w:r>
      <w:r>
        <w:t>Viz komentář výše…</w:t>
      </w:r>
    </w:p>
  </w:comment>
  <w:comment w:id="182" w:author="Jiří Vinopal" w:date="2025-09-23T16:04:00Z" w:initials="JV">
    <w:p w14:paraId="1E97107A" w14:textId="3EDA7C88" w:rsidR="009F619D" w:rsidRDefault="009F619D">
      <w:pPr>
        <w:pStyle w:val="Textkomente"/>
      </w:pPr>
      <w:r>
        <w:rPr>
          <w:rStyle w:val="Odkaznakoment"/>
        </w:rPr>
        <w:annotationRef/>
      </w:r>
      <w:r>
        <w:t xml:space="preserve">Jak vypadá kumulace důvodů? Mají lidé obvykle jeden, anebo více? </w:t>
      </w:r>
    </w:p>
  </w:comment>
  <w:comment w:id="181" w:author="Jiří Vinopal" w:date="2025-09-23T16:04:00Z" w:initials="JV">
    <w:p w14:paraId="33D15FE0" w14:textId="0149324D" w:rsidR="00291C23" w:rsidRDefault="00291C23">
      <w:pPr>
        <w:pStyle w:val="Textkomente"/>
      </w:pPr>
      <w:r>
        <w:rPr>
          <w:rStyle w:val="Odkaznakoment"/>
        </w:rPr>
        <w:annotationRef/>
      </w:r>
      <w:r>
        <w:t>Je rozdíl v úspěšnosti podle toho, jaký má člověk důvod?</w:t>
      </w:r>
      <w:r w:rsidR="009F619D">
        <w:t xml:space="preserve"> Anebo třeba podle toho, kolik důvodů už se mu nakupilo</w:t>
      </w:r>
      <w:r w:rsidR="00A9575F">
        <w:t xml:space="preserve"> (souhrnný index)</w:t>
      </w:r>
      <w:r w:rsidR="009F619D">
        <w:t>?</w:t>
      </w:r>
    </w:p>
  </w:comment>
  <w:comment w:id="186" w:author="Jiří Vinopal" w:date="2025-09-23T16:08:00Z" w:initials="JV">
    <w:p w14:paraId="1C98520C" w14:textId="6F1D40F5" w:rsidR="00A9575F" w:rsidRDefault="00A9575F">
      <w:pPr>
        <w:pStyle w:val="Textkomente"/>
      </w:pPr>
      <w:r>
        <w:rPr>
          <w:rStyle w:val="Odkaznakoment"/>
        </w:rPr>
        <w:annotationRef/>
      </w:r>
      <w:r>
        <w:t>I zde by bylo fajn spočítat nějaký souhrnný index.</w:t>
      </w:r>
    </w:p>
  </w:comment>
  <w:comment w:id="190" w:author="Jiří Vinopal" w:date="2025-09-23T16:09:00Z" w:initials="JV">
    <w:p w14:paraId="701B74C8" w14:textId="0CD73C70" w:rsidR="00A9575F" w:rsidRDefault="00A9575F">
      <w:pPr>
        <w:pStyle w:val="Textkomente"/>
      </w:pPr>
      <w:r>
        <w:rPr>
          <w:rStyle w:val="Odkaznakoment"/>
        </w:rPr>
        <w:annotationRef/>
      </w:r>
      <w:r>
        <w:t xml:space="preserve">A tady například </w:t>
      </w:r>
      <w:bookmarkStart w:id="191" w:name="_GoBack"/>
      <w:bookmarkEnd w:id="191"/>
      <w:r>
        <w:t>sumační index toho, kolik věcí člověk praktikoval…</w:t>
      </w:r>
      <w:r>
        <w:t>.</w:t>
      </w:r>
    </w:p>
  </w:comment>
  <w:comment w:id="193" w:author="Martin Šíma" w:date="2025-09-15T12:41:00Z" w:initials="">
    <w:p w14:paraId="00000102" w14:textId="77777777" w:rsidR="00993910" w:rsidRDefault="00A9575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left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tady všude N = 695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0000108" w15:done="0"/>
  <w15:commentEx w15:paraId="14FDD008" w15:done="0"/>
  <w15:commentEx w15:paraId="000000F9" w15:done="0"/>
  <w15:commentEx w15:paraId="777A970B" w15:done="0"/>
  <w15:commentEx w15:paraId="59ACCB25" w15:done="0"/>
  <w15:commentEx w15:paraId="0000010D" w15:done="0"/>
  <w15:commentEx w15:paraId="00DAFE01" w15:paraIdParent="0000010D" w15:done="0"/>
  <w15:commentEx w15:paraId="6A16492A" w15:done="0"/>
  <w15:commentEx w15:paraId="3398B89A" w15:paraIdParent="6A16492A" w15:done="0"/>
  <w15:commentEx w15:paraId="000000F3" w15:done="0"/>
  <w15:commentEx w15:paraId="6D09E160" w15:done="0"/>
  <w15:commentEx w15:paraId="3194CA1D" w15:done="0"/>
  <w15:commentEx w15:paraId="5311FCCA" w15:done="0"/>
  <w15:commentEx w15:paraId="0C128883" w15:done="0"/>
  <w15:commentEx w15:paraId="3B24333F" w15:paraIdParent="0C128883" w15:done="0"/>
  <w15:commentEx w15:paraId="4F99FB8C" w15:done="0"/>
  <w15:commentEx w15:paraId="4FB99EC9" w15:done="0"/>
  <w15:commentEx w15:paraId="5838D045" w15:done="0"/>
  <w15:commentEx w15:paraId="33AAECF1" w15:done="0"/>
  <w15:commentEx w15:paraId="06B7A07F" w15:done="0"/>
  <w15:commentEx w15:paraId="045C209E" w15:done="0"/>
  <w15:commentEx w15:paraId="2ED754C3" w15:done="0"/>
  <w15:commentEx w15:paraId="3976CDC0" w15:done="0"/>
  <w15:commentEx w15:paraId="38943ECF" w15:done="0"/>
  <w15:commentEx w15:paraId="1F16D481" w15:done="0"/>
  <w15:commentEx w15:paraId="6F2A797A" w15:done="0"/>
  <w15:commentEx w15:paraId="00000109" w15:done="0"/>
  <w15:commentEx w15:paraId="71380744" w15:paraIdParent="00000109" w15:done="0"/>
  <w15:commentEx w15:paraId="2E3F7E34" w15:done="0"/>
  <w15:commentEx w15:paraId="1E97107A" w15:done="0"/>
  <w15:commentEx w15:paraId="33D15FE0" w15:done="0"/>
  <w15:commentEx w15:paraId="1C98520C" w15:done="0"/>
  <w15:commentEx w15:paraId="701B74C8" w15:done="0"/>
  <w15:commentEx w15:paraId="0000010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6191C40B" w16cex:dateUtc="2025-09-17T19:01:00Z"/>
  <w16cex:commentExtensible w16cex:durableId="3BC8C39B" w16cex:dateUtc="2025-09-17T19:02:00Z"/>
  <w16cex:commentExtensible w16cex:durableId="73F44E44" w16cex:dateUtc="2025-09-17T19:0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0000108" w16cid:durableId="00000108"/>
  <w16cid:commentId w16cid:paraId="000000F9" w16cid:durableId="000000F9"/>
  <w16cid:commentId w16cid:paraId="59ACCB25" w16cid:durableId="6191C40B"/>
  <w16cid:commentId w16cid:paraId="0000010D" w16cid:durableId="0000010D"/>
  <w16cid:commentId w16cid:paraId="6A16492A" w16cid:durableId="3BC8C39B"/>
  <w16cid:commentId w16cid:paraId="000000F3" w16cid:durableId="000000F3"/>
  <w16cid:commentId w16cid:paraId="0C128883" w16cid:durableId="73F44E44"/>
  <w16cid:commentId w16cid:paraId="00000109" w16cid:durableId="00000109"/>
  <w16cid:commentId w16cid:paraId="00000102" w16cid:durableId="00000102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" w:fontKey="{D95904F0-2969-4B05-9A51-1082AFA058E0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7A1B4A8D-7DC1-46E2-A149-FED7DBB8C17F}"/>
    <w:embedItalic r:id="rId3" w:fontKey="{7652C5CA-C9A4-416D-9110-0752B363F9A1}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  <w:embedRegular r:id="rId4" w:fontKey="{9596D5E6-BD12-496A-87B3-9DC24E6BCDDB}"/>
  </w:font>
  <w:font w:name="Play">
    <w:charset w:val="00"/>
    <w:family w:val="auto"/>
    <w:pitch w:val="default"/>
    <w:embedRegular r:id="rId5" w:fontKey="{A3D79F41-1F9E-4496-BB29-130FEEA3B688}"/>
    <w:embedBold r:id="rId6" w:fontKey="{40EADC67-5016-432B-AFB3-E503117FAEDA}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7" w:fontKey="{8C3371B5-1A38-4D3D-8D85-5CABDEC0EA7C}"/>
    <w:embedItalic r:id="rId8" w:fontKey="{50314D43-C0B8-40D3-BF46-96F6BB712806}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DB97C79"/>
    <w:multiLevelType w:val="multilevel"/>
    <w:tmpl w:val="E3921DAC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Jiří Vinopal">
    <w15:presenceInfo w15:providerId="AD" w15:userId="S-1-5-21-3445699271-4274210044-2286314407-3032"/>
  </w15:person>
  <w15:person w15:author="Anna Matějková">
    <w15:presenceInfo w15:providerId="Windows Live" w15:userId="a5a906446af9fc7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6"/>
  <w:doNotDisplayPageBoundaries/>
  <w:embedTrueTypeFonts/>
  <w:proofState w:spelling="clean" w:grammar="clean"/>
  <w:trackRevision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3910"/>
    <w:rsid w:val="001B1C61"/>
    <w:rsid w:val="001D7A3C"/>
    <w:rsid w:val="00291C23"/>
    <w:rsid w:val="002A1CEC"/>
    <w:rsid w:val="002F6EF3"/>
    <w:rsid w:val="003203D9"/>
    <w:rsid w:val="0032103E"/>
    <w:rsid w:val="003254E8"/>
    <w:rsid w:val="00372545"/>
    <w:rsid w:val="004A4544"/>
    <w:rsid w:val="0051276C"/>
    <w:rsid w:val="0051551D"/>
    <w:rsid w:val="005C21E6"/>
    <w:rsid w:val="00710806"/>
    <w:rsid w:val="00746464"/>
    <w:rsid w:val="007D25B9"/>
    <w:rsid w:val="008205AF"/>
    <w:rsid w:val="00993910"/>
    <w:rsid w:val="00997674"/>
    <w:rsid w:val="009F619D"/>
    <w:rsid w:val="00A0228E"/>
    <w:rsid w:val="00A07813"/>
    <w:rsid w:val="00A25DB1"/>
    <w:rsid w:val="00A26D98"/>
    <w:rsid w:val="00A9575F"/>
    <w:rsid w:val="00B00901"/>
    <w:rsid w:val="00B10137"/>
    <w:rsid w:val="00B24C73"/>
    <w:rsid w:val="00B25F42"/>
    <w:rsid w:val="00B37136"/>
    <w:rsid w:val="00C82AD9"/>
    <w:rsid w:val="00CB4F19"/>
    <w:rsid w:val="00DA1AC9"/>
    <w:rsid w:val="00DA382C"/>
    <w:rsid w:val="00E15353"/>
    <w:rsid w:val="00E71101"/>
    <w:rsid w:val="00E97C2B"/>
    <w:rsid w:val="00FA7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9A8F7F"/>
  <w15:docId w15:val="{55BC9401-25B7-3047-81C9-6FB0BDA8B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2"/>
        <w:szCs w:val="22"/>
        <w:lang w:val="cs-CZ" w:eastAsia="cs-CZ" w:bidi="ar-SA"/>
      </w:rPr>
    </w:rPrDefault>
    <w:pPrDefault>
      <w:pPr>
        <w:spacing w:after="12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4608CF"/>
  </w:style>
  <w:style w:type="paragraph" w:styleId="Nadpis1">
    <w:name w:val="heading 1"/>
    <w:basedOn w:val="Normln"/>
    <w:next w:val="Normln"/>
    <w:link w:val="Nadpis1Char"/>
    <w:uiPriority w:val="9"/>
    <w:qFormat/>
    <w:rsid w:val="00CB18FC"/>
    <w:pPr>
      <w:keepNext/>
      <w:keepLines/>
      <w:spacing w:before="120"/>
      <w:outlineLvl w:val="0"/>
    </w:pPr>
    <w:rPr>
      <w:rFonts w:asciiTheme="majorHAnsi" w:eastAsiaTheme="majorEastAsia" w:hAnsiTheme="majorHAnsi" w:cstheme="majorBidi"/>
      <w:color w:val="1F4E79" w:themeColor="accent1" w:themeShade="80"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CB18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CB18F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1F4E79" w:themeColor="accent1" w:themeShade="80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4608CF"/>
    <w:pPr>
      <w:keepNext/>
      <w:keepLines/>
      <w:outlineLvl w:val="3"/>
    </w:pPr>
    <w:rPr>
      <w:rFonts w:eastAsiaTheme="majorEastAsia"/>
      <w:i/>
      <w:iCs/>
      <w:color w:val="1F4E79" w:themeColor="accent1" w:themeShade="80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C82AD9"/>
    <w:pPr>
      <w:keepNext/>
      <w:keepLines/>
      <w:spacing w:before="80" w:after="40"/>
      <w:outlineLvl w:val="4"/>
    </w:pPr>
    <w:rPr>
      <w:rFonts w:eastAsiaTheme="majorEastAsia"/>
      <w:i/>
      <w:iCs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3F6A1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3F6A1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3F6A1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3F6A1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3F6A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dpis1Char">
    <w:name w:val="Nadpis 1 Char"/>
    <w:basedOn w:val="Standardnpsmoodstavce"/>
    <w:link w:val="Nadpis1"/>
    <w:uiPriority w:val="9"/>
    <w:rsid w:val="00CB18FC"/>
    <w:rPr>
      <w:rFonts w:asciiTheme="majorHAnsi" w:eastAsiaTheme="majorEastAsia" w:hAnsiTheme="majorHAnsi" w:cstheme="majorBidi"/>
      <w:color w:val="1F4E79" w:themeColor="accent1" w:themeShade="80"/>
      <w:sz w:val="40"/>
      <w:szCs w:val="40"/>
      <w:lang w:val="cs-CZ"/>
    </w:rPr>
  </w:style>
  <w:style w:type="character" w:customStyle="1" w:styleId="Nadpis2Char">
    <w:name w:val="Nadpis 2 Char"/>
    <w:basedOn w:val="Standardnpsmoodstavce"/>
    <w:link w:val="Nadpis2"/>
    <w:uiPriority w:val="9"/>
    <w:rsid w:val="00CB18FC"/>
    <w:rPr>
      <w:rFonts w:asciiTheme="majorHAnsi" w:eastAsiaTheme="majorEastAsia" w:hAnsiTheme="majorHAnsi" w:cstheme="majorBidi"/>
      <w:color w:val="1F4E79" w:themeColor="accent1" w:themeShade="80"/>
      <w:sz w:val="32"/>
      <w:szCs w:val="32"/>
      <w:lang w:val="cs-CZ"/>
    </w:rPr>
  </w:style>
  <w:style w:type="character" w:customStyle="1" w:styleId="Nadpis3Char">
    <w:name w:val="Nadpis 3 Char"/>
    <w:basedOn w:val="Standardnpsmoodstavce"/>
    <w:link w:val="Nadpis3"/>
    <w:uiPriority w:val="9"/>
    <w:rsid w:val="00CB18FC"/>
    <w:rPr>
      <w:rFonts w:eastAsiaTheme="majorEastAsia" w:cstheme="majorBidi"/>
      <w:color w:val="1F4E79" w:themeColor="accent1" w:themeShade="80"/>
      <w:sz w:val="28"/>
      <w:szCs w:val="28"/>
      <w:lang w:val="cs-CZ"/>
    </w:rPr>
  </w:style>
  <w:style w:type="character" w:customStyle="1" w:styleId="Nadpis4Char">
    <w:name w:val="Nadpis 4 Char"/>
    <w:basedOn w:val="Standardnpsmoodstavce"/>
    <w:link w:val="Nadpis4"/>
    <w:uiPriority w:val="9"/>
    <w:rsid w:val="004608CF"/>
    <w:rPr>
      <w:rFonts w:ascii="Times New Roman" w:eastAsiaTheme="majorEastAsia" w:hAnsi="Times New Roman" w:cs="Times New Roman"/>
      <w:i/>
      <w:iCs/>
      <w:color w:val="1F4E79" w:themeColor="accent1" w:themeShade="80"/>
      <w:lang w:val="cs-CZ"/>
    </w:rPr>
  </w:style>
  <w:style w:type="character" w:customStyle="1" w:styleId="Nadpis5Char">
    <w:name w:val="Nadpis 5 Char"/>
    <w:basedOn w:val="Standardnpsmoodstavce"/>
    <w:link w:val="Nadpis5"/>
    <w:uiPriority w:val="9"/>
    <w:rsid w:val="00C82AD9"/>
    <w:rPr>
      <w:rFonts w:eastAsiaTheme="majorEastAsia"/>
      <w:i/>
      <w:iCs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3F6A14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3F6A14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3F6A14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3F6A14"/>
    <w:rPr>
      <w:rFonts w:eastAsiaTheme="majorEastAsia" w:cstheme="majorBidi"/>
      <w:color w:val="272727" w:themeColor="text1" w:themeTint="D8"/>
    </w:rPr>
  </w:style>
  <w:style w:type="character" w:customStyle="1" w:styleId="NzevChar">
    <w:name w:val="Název Char"/>
    <w:basedOn w:val="Standardnpsmoodstavce"/>
    <w:link w:val="Nzev"/>
    <w:uiPriority w:val="10"/>
    <w:rsid w:val="003F6A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Pr>
      <w:rFonts w:ascii="Aptos" w:eastAsia="Aptos" w:hAnsi="Aptos" w:cs="Aptos"/>
      <w:color w:val="595959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3F6A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3F6A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3F6A14"/>
    <w:rPr>
      <w:rFonts w:ascii="Times New Roman" w:hAnsi="Times New Roman"/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3F6A14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3F6A14"/>
    <w:rPr>
      <w:i/>
      <w:iCs/>
      <w:color w:val="2E74B5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3F6A14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3F6A14"/>
    <w:rPr>
      <w:rFonts w:ascii="Times New Roman" w:hAnsi="Times New Roman"/>
      <w:i/>
      <w:iCs/>
      <w:color w:val="2E74B5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3F6A14"/>
    <w:rPr>
      <w:b/>
      <w:bCs/>
      <w:smallCaps/>
      <w:color w:val="2E74B5" w:themeColor="accent1" w:themeShade="BF"/>
      <w:spacing w:val="5"/>
    </w:rPr>
  </w:style>
  <w:style w:type="paragraph" w:styleId="Zhlav">
    <w:name w:val="header"/>
    <w:basedOn w:val="Normln"/>
    <w:link w:val="ZhlavChar"/>
    <w:uiPriority w:val="99"/>
    <w:unhideWhenUsed/>
    <w:rsid w:val="008F34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8F343B"/>
    <w:rPr>
      <w:rFonts w:ascii="Times New Roman" w:hAnsi="Times New Roman"/>
    </w:rPr>
  </w:style>
  <w:style w:type="paragraph" w:styleId="Zpat">
    <w:name w:val="footer"/>
    <w:basedOn w:val="Normln"/>
    <w:link w:val="ZpatChar"/>
    <w:uiPriority w:val="99"/>
    <w:unhideWhenUsed/>
    <w:rsid w:val="008F34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8F343B"/>
    <w:rPr>
      <w:rFonts w:ascii="Times New Roman" w:hAnsi="Times New Roman"/>
    </w:rPr>
  </w:style>
  <w:style w:type="paragraph" w:styleId="Textpoznpodarou">
    <w:name w:val="footnote text"/>
    <w:basedOn w:val="Normln"/>
    <w:link w:val="TextpoznpodarouChar"/>
    <w:uiPriority w:val="99"/>
    <w:unhideWhenUsed/>
    <w:rsid w:val="00DF3FB6"/>
    <w:pPr>
      <w:spacing w:after="0"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rsid w:val="00DF3FB6"/>
    <w:rPr>
      <w:rFonts w:ascii="Times New Roman" w:hAnsi="Times New Roman"/>
      <w:sz w:val="20"/>
      <w:szCs w:val="20"/>
      <w:lang w:val="cs-CZ"/>
    </w:rPr>
  </w:style>
  <w:style w:type="character" w:styleId="Znakapoznpodarou">
    <w:name w:val="footnote reference"/>
    <w:basedOn w:val="Standardnpsmoodstavce"/>
    <w:uiPriority w:val="99"/>
    <w:semiHidden/>
    <w:unhideWhenUsed/>
    <w:rsid w:val="00DF3FB6"/>
    <w:rPr>
      <w:vertAlign w:val="superscript"/>
    </w:rPr>
  </w:style>
  <w:style w:type="table" w:styleId="Mkatabulky">
    <w:name w:val="Table Grid"/>
    <w:basedOn w:val="Normlntabulka"/>
    <w:uiPriority w:val="39"/>
    <w:rsid w:val="00DF3F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opisek">
    <w:name w:val="Popisek"/>
    <w:basedOn w:val="Normln"/>
    <w:link w:val="PopisekChar"/>
    <w:qFormat/>
    <w:rsid w:val="00243568"/>
    <w:pPr>
      <w:spacing w:before="120"/>
    </w:pPr>
    <w:rPr>
      <w:i/>
      <w:sz w:val="20"/>
    </w:rPr>
  </w:style>
  <w:style w:type="paragraph" w:styleId="Bezmezer">
    <w:name w:val="No Spacing"/>
    <w:link w:val="BezmezerChar"/>
    <w:uiPriority w:val="1"/>
    <w:qFormat/>
    <w:rsid w:val="00243568"/>
    <w:pPr>
      <w:spacing w:after="0" w:line="240" w:lineRule="auto"/>
    </w:pPr>
  </w:style>
  <w:style w:type="character" w:customStyle="1" w:styleId="PopisekChar">
    <w:name w:val="Popisek Char"/>
    <w:basedOn w:val="Standardnpsmoodstavce"/>
    <w:link w:val="Popisek"/>
    <w:rsid w:val="00243568"/>
    <w:rPr>
      <w:rFonts w:ascii="Times New Roman" w:hAnsi="Times New Roman"/>
      <w:i/>
      <w:sz w:val="20"/>
      <w:lang w:val="cs-CZ"/>
    </w:rPr>
  </w:style>
  <w:style w:type="paragraph" w:customStyle="1" w:styleId="Obsahtabulky">
    <w:name w:val="Obsah tabulky"/>
    <w:basedOn w:val="Bezmezer"/>
    <w:link w:val="ObsahtabulkyChar"/>
    <w:qFormat/>
    <w:rsid w:val="00243568"/>
    <w:pPr>
      <w:spacing w:before="60" w:after="60"/>
    </w:pPr>
  </w:style>
  <w:style w:type="character" w:customStyle="1" w:styleId="BezmezerChar">
    <w:name w:val="Bez mezer Char"/>
    <w:basedOn w:val="Standardnpsmoodstavce"/>
    <w:link w:val="Bezmezer"/>
    <w:uiPriority w:val="1"/>
    <w:rsid w:val="00243568"/>
    <w:rPr>
      <w:rFonts w:ascii="Times New Roman" w:hAnsi="Times New Roman"/>
      <w:lang w:val="cs-CZ"/>
    </w:rPr>
  </w:style>
  <w:style w:type="character" w:customStyle="1" w:styleId="ObsahtabulkyChar">
    <w:name w:val="Obsah tabulky Char"/>
    <w:basedOn w:val="BezmezerChar"/>
    <w:link w:val="Obsahtabulky"/>
    <w:rsid w:val="00243568"/>
    <w:rPr>
      <w:rFonts w:ascii="Times New Roman" w:hAnsi="Times New Roman"/>
      <w:lang w:val="cs-CZ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komente">
    <w:name w:val="annotation text"/>
    <w:basedOn w:val="Normln"/>
    <w:link w:val="Textkomente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Pr>
      <w:sz w:val="20"/>
      <w:szCs w:val="20"/>
    </w:rPr>
  </w:style>
  <w:style w:type="character" w:styleId="Odkaznakoment">
    <w:name w:val="annotation reference"/>
    <w:basedOn w:val="Standardnpsmoodstavce"/>
    <w:uiPriority w:val="99"/>
    <w:semiHidden/>
    <w:unhideWhenUsed/>
    <w:rPr>
      <w:sz w:val="16"/>
      <w:szCs w:val="16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C82AD9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C82AD9"/>
    <w:rPr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A0228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A0228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www.drogy-info.cz/data/obj_files/35688/1352/TZ%202025-03-20_P%C5%98%C3%8DLOHA%2001_Souhrn%20Zpr%C3%A1vy%20o%20alkoholu%20v%20%C4%8CR%202024_fin.pdf" TargetMode="External"/><Relationship Id="rId47" Type="http://schemas.openxmlformats.org/officeDocument/2006/relationships/theme" Target="theme/theme1.xml"/><Relationship Id="rId7" Type="http://schemas.openxmlformats.org/officeDocument/2006/relationships/comments" Target="comment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microsoft.com/office/2016/09/relationships/commentsIds" Target="commentsId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ourworldindata.org/alcohol-consumption?utm_source=www.moneyfittmorning.com&amp;utm_medium=referral&amp;utm_campaign=down-that-heineken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docs.google.com/document/d/1FJ3_ctaFBAm39X2-HTmBJQNP0dztMqUv2bxamRxZrXo/edit?tab=t.0" TargetMode="External"/><Relationship Id="rId48" Type="http://schemas.microsoft.com/office/2018/08/relationships/commentsExtensible" Target="commentsExtensible.xml"/><Relationship Id="rId8" Type="http://schemas.microsoft.com/office/2011/relationships/commentsExtended" Target="commentsExtended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microsoft.com/office/2011/relationships/people" Target="people.xml"/><Relationship Id="rId20" Type="http://schemas.openxmlformats.org/officeDocument/2006/relationships/image" Target="media/image12.png"/><Relationship Id="rId41" Type="http://schemas.openxmlformats.org/officeDocument/2006/relationships/hyperlink" Target="https://doi.org/10.1136/bmjopen-2017-020673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Motí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OE1gPGYqOpRiUmhT01aIuitmM3w==">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EE9375B-6FAA-4179-B4E3-03A4D515B7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23</Pages>
  <Words>3441</Words>
  <Characters>20306</Characters>
  <Application>Microsoft Office Word</Application>
  <DocSecurity>0</DocSecurity>
  <Lines>169</Lines>
  <Paragraphs>47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Illáš, Matej</dc:creator>
  <cp:lastModifiedBy>Jiří Vinopal</cp:lastModifiedBy>
  <cp:revision>41</cp:revision>
  <dcterms:created xsi:type="dcterms:W3CDTF">2025-09-17T18:59:00Z</dcterms:created>
  <dcterms:modified xsi:type="dcterms:W3CDTF">2025-09-23T14:10:00Z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0x0101001FF9BDD0523CEC488E77EFC288B5DE80</vt:lpwstr>
  </property>
</Properties>
</file>